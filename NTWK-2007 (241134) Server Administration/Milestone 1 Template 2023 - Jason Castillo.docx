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9A89F5" w14:textId="77777777" w:rsidR="00351E97" w:rsidRDefault="00351E97" w:rsidP="00351E97">
      <w:pPr>
        <w:spacing w:line="360" w:lineRule="auto"/>
        <w:rPr>
          <w:rFonts w:cstheme="minorHAnsi"/>
          <w:b/>
          <w:bCs/>
          <w:i/>
          <w:iCs/>
          <w:color w:val="000000" w:themeColor="text1"/>
          <w:sz w:val="28"/>
          <w:szCs w:val="28"/>
        </w:rPr>
      </w:pPr>
      <w:r>
        <w:rPr>
          <w:rFonts w:cstheme="minorHAnsi"/>
          <w:b/>
          <w:bCs/>
          <w:i/>
          <w:iCs/>
          <w:color w:val="000000" w:themeColor="text1"/>
          <w:sz w:val="28"/>
          <w:szCs w:val="28"/>
        </w:rPr>
        <w:t>Milestone 1 Start</w:t>
      </w:r>
    </w:p>
    <w:p w14:paraId="7CAB2ECD" w14:textId="77777777" w:rsidR="00351E97" w:rsidRDefault="00351E97" w:rsidP="00351E97">
      <w:pPr>
        <w:spacing w:line="360" w:lineRule="auto"/>
        <w:rPr>
          <w:rFonts w:cstheme="minorHAnsi"/>
          <w:color w:val="000000" w:themeColor="text1"/>
          <w:sz w:val="24"/>
          <w:szCs w:val="24"/>
        </w:rPr>
      </w:pPr>
      <w:r>
        <w:rPr>
          <w:rFonts w:cstheme="minorHAnsi"/>
          <w:color w:val="000000" w:themeColor="text1"/>
          <w:sz w:val="24"/>
          <w:szCs w:val="24"/>
          <w:highlight w:val="yellow"/>
        </w:rPr>
        <w:t>Use this template file to organize screenshots demonstrating completion of each rubric item. Your screenshots do not need to match the example ones. You will also need to meet with your instructor during class time to demonstrate your working Virtual Machines and answer any questions they may have to receive your mark.</w:t>
      </w:r>
    </w:p>
    <w:p w14:paraId="4E2F7485" w14:textId="77777777" w:rsidR="00351E97" w:rsidRDefault="00351E97" w:rsidP="00351E97">
      <w:pPr>
        <w:spacing w:line="360" w:lineRule="auto"/>
        <w:rPr>
          <w:rFonts w:cstheme="minorHAnsi"/>
          <w:b/>
          <w:bCs/>
          <w:i/>
          <w:iCs/>
          <w:color w:val="000000" w:themeColor="text1"/>
          <w:sz w:val="28"/>
          <w:szCs w:val="28"/>
        </w:rPr>
      </w:pPr>
    </w:p>
    <w:p w14:paraId="0D95EA83" w14:textId="77777777" w:rsidR="00351E97" w:rsidRDefault="00351E97" w:rsidP="00351E97">
      <w:pPr>
        <w:pStyle w:val="ListParagraph"/>
        <w:numPr>
          <w:ilvl w:val="0"/>
          <w:numId w:val="1"/>
        </w:numPr>
        <w:spacing w:line="360" w:lineRule="auto"/>
        <w:rPr>
          <w:rFonts w:cstheme="minorHAnsi"/>
        </w:rPr>
      </w:pPr>
      <w:r>
        <w:rPr>
          <w:rFonts w:cstheme="minorHAnsi"/>
        </w:rPr>
        <w:t>We will be naming the Azure nested servers</w:t>
      </w:r>
      <w:bookmarkStart w:id="0" w:name="_Hlk136261664"/>
      <w:r>
        <w:rPr>
          <w:rFonts w:cstheme="minorHAnsi"/>
        </w:rPr>
        <w:t xml:space="preserve"> [</w:t>
      </w:r>
      <w:proofErr w:type="spellStart"/>
      <w:r>
        <w:rPr>
          <w:rFonts w:cstheme="minorHAnsi"/>
        </w:rPr>
        <w:t>LastInitial</w:t>
      </w:r>
      <w:proofErr w:type="spellEnd"/>
      <w:r>
        <w:rPr>
          <w:rFonts w:cstheme="minorHAnsi"/>
        </w:rPr>
        <w:t>][FirstName]</w:t>
      </w:r>
      <w:bookmarkEnd w:id="0"/>
      <w:r>
        <w:rPr>
          <w:rFonts w:cstheme="minorHAnsi"/>
        </w:rPr>
        <w:t xml:space="preserve"> followed by an indicator of the role the server plays within the domain followed by an incremental number. The roles within the environment will be DC (domain controller), DM (domain Member), RODC (read only domain controller) and Client.  </w:t>
      </w:r>
    </w:p>
    <w:p w14:paraId="4B524F0C" w14:textId="77777777" w:rsidR="00351E97" w:rsidRDefault="00351E97" w:rsidP="00351E97">
      <w:pPr>
        <w:pStyle w:val="ListParagraph"/>
        <w:numPr>
          <w:ilvl w:val="1"/>
          <w:numId w:val="1"/>
        </w:numPr>
        <w:spacing w:line="360" w:lineRule="auto"/>
        <w:rPr>
          <w:rFonts w:cstheme="minorHAnsi"/>
        </w:rPr>
      </w:pPr>
      <w:r>
        <w:rPr>
          <w:rFonts w:eastAsia="Times New Roman" w:cstheme="minorHAnsi"/>
          <w:b/>
          <w:bCs/>
          <w:color w:val="CF2A27"/>
        </w:rPr>
        <w:t xml:space="preserve">The Conventions below apply to both the Virtual Machine names and the </w:t>
      </w:r>
      <w:proofErr w:type="gramStart"/>
      <w:r>
        <w:rPr>
          <w:rFonts w:eastAsia="Times New Roman" w:cstheme="minorHAnsi"/>
          <w:b/>
          <w:bCs/>
          <w:color w:val="CF2A27"/>
        </w:rPr>
        <w:t>Computer</w:t>
      </w:r>
      <w:proofErr w:type="gramEnd"/>
      <w:r>
        <w:rPr>
          <w:rFonts w:eastAsia="Times New Roman" w:cstheme="minorHAnsi"/>
          <w:b/>
          <w:bCs/>
          <w:color w:val="CF2A27"/>
        </w:rPr>
        <w:t xml:space="preserve"> name inside the Virtual machine</w:t>
      </w:r>
    </w:p>
    <w:p w14:paraId="2FAF66B0" w14:textId="77777777" w:rsidR="00351E97" w:rsidRDefault="00351E97" w:rsidP="00351E97">
      <w:pPr>
        <w:pStyle w:val="ListParagraph"/>
        <w:numPr>
          <w:ilvl w:val="1"/>
          <w:numId w:val="1"/>
        </w:numPr>
        <w:spacing w:line="360" w:lineRule="auto"/>
        <w:rPr>
          <w:rFonts w:cstheme="minorHAnsi"/>
        </w:rPr>
      </w:pPr>
      <w:r>
        <w:rPr>
          <w:rFonts w:cstheme="minorHAnsi"/>
        </w:rPr>
        <w:t>An example of the naming convention is</w:t>
      </w:r>
      <w:r>
        <w:rPr>
          <w:rFonts w:cstheme="minorHAnsi"/>
          <w:i/>
          <w:iCs/>
        </w:rPr>
        <w:t xml:space="preserve"> [</w:t>
      </w:r>
      <w:proofErr w:type="spellStart"/>
      <w:r>
        <w:rPr>
          <w:rFonts w:cstheme="minorHAnsi"/>
          <w:i/>
          <w:iCs/>
        </w:rPr>
        <w:t>LastInitial</w:t>
      </w:r>
      <w:proofErr w:type="spellEnd"/>
      <w:r>
        <w:rPr>
          <w:rFonts w:cstheme="minorHAnsi"/>
          <w:i/>
          <w:iCs/>
        </w:rPr>
        <w:t>][FirstName]DC1</w:t>
      </w:r>
      <w:r>
        <w:rPr>
          <w:rFonts w:cstheme="minorHAnsi"/>
        </w:rPr>
        <w:t xml:space="preserve"> and </w:t>
      </w:r>
      <w:r>
        <w:rPr>
          <w:rFonts w:cstheme="minorHAnsi"/>
          <w:i/>
          <w:iCs/>
        </w:rPr>
        <w:t>[</w:t>
      </w:r>
      <w:proofErr w:type="spellStart"/>
      <w:r>
        <w:rPr>
          <w:rFonts w:cstheme="minorHAnsi"/>
          <w:i/>
          <w:iCs/>
        </w:rPr>
        <w:t>LastInitial</w:t>
      </w:r>
      <w:proofErr w:type="spellEnd"/>
      <w:r>
        <w:rPr>
          <w:rFonts w:cstheme="minorHAnsi"/>
          <w:i/>
          <w:iCs/>
        </w:rPr>
        <w:t>][FirstName]DM1</w:t>
      </w:r>
      <w:r>
        <w:rPr>
          <w:rFonts w:cstheme="minorHAnsi"/>
        </w:rPr>
        <w:t xml:space="preserve"> for your servers. The client (Milestone 2) should be </w:t>
      </w:r>
      <w:r>
        <w:rPr>
          <w:rFonts w:cstheme="minorHAnsi"/>
          <w:i/>
          <w:iCs/>
        </w:rPr>
        <w:t>YourFirstNameClient1</w:t>
      </w:r>
      <w:r>
        <w:rPr>
          <w:rFonts w:cstheme="minorHAnsi"/>
        </w:rPr>
        <w:t xml:space="preserve">. (The member server and client will be added throughout the project.)  </w:t>
      </w:r>
      <w:r>
        <w:rPr>
          <w:rFonts w:cstheme="minorHAnsi"/>
          <w:b/>
          <w:bCs/>
        </w:rPr>
        <w:t>Truncate as needed to be 15 characters or less.</w:t>
      </w:r>
      <w:r>
        <w:rPr>
          <w:rFonts w:cstheme="minorHAnsi"/>
        </w:rPr>
        <w:t xml:space="preserve"> </w:t>
      </w:r>
    </w:p>
    <w:tbl>
      <w:tblPr>
        <w:tblStyle w:val="TableGrid"/>
        <w:tblW w:w="0" w:type="auto"/>
        <w:tblInd w:w="0" w:type="dxa"/>
        <w:tblLook w:val="04A0" w:firstRow="1" w:lastRow="0" w:firstColumn="1" w:lastColumn="0" w:noHBand="0" w:noVBand="1"/>
      </w:tblPr>
      <w:tblGrid>
        <w:gridCol w:w="7563"/>
        <w:gridCol w:w="1787"/>
      </w:tblGrid>
      <w:tr w:rsidR="00351E97" w14:paraId="7CFB362A" w14:textId="77777777" w:rsidTr="00351E97">
        <w:tc>
          <w:tcPr>
            <w:tcW w:w="7563" w:type="dxa"/>
            <w:tcBorders>
              <w:top w:val="single" w:sz="4" w:space="0" w:color="auto"/>
              <w:left w:val="single" w:sz="4" w:space="0" w:color="auto"/>
              <w:bottom w:val="single" w:sz="4" w:space="0" w:color="auto"/>
              <w:right w:val="single" w:sz="4" w:space="0" w:color="auto"/>
            </w:tcBorders>
            <w:hideMark/>
          </w:tcPr>
          <w:p w14:paraId="770333EB" w14:textId="77777777" w:rsidR="00351E97" w:rsidRDefault="00351E97" w:rsidP="0032475C">
            <w:pPr>
              <w:pStyle w:val="ListParagraph"/>
              <w:numPr>
                <w:ilvl w:val="0"/>
                <w:numId w:val="2"/>
              </w:numPr>
              <w:spacing w:line="240" w:lineRule="auto"/>
              <w:rPr>
                <w:rFonts w:eastAsia="Times New Roman" w:cstheme="minorHAnsi"/>
                <w:sz w:val="27"/>
                <w:szCs w:val="27"/>
                <w:lang w:eastAsia="en-CA"/>
              </w:rPr>
            </w:pPr>
            <w:r>
              <w:rPr>
                <w:rFonts w:eastAsia="Times New Roman" w:cstheme="minorHAnsi"/>
                <w:sz w:val="27"/>
                <w:szCs w:val="27"/>
                <w:lang w:eastAsia="en-CA"/>
              </w:rPr>
              <w:t>Server VM names are correct</w:t>
            </w:r>
          </w:p>
        </w:tc>
        <w:tc>
          <w:tcPr>
            <w:tcW w:w="1787" w:type="dxa"/>
            <w:tcBorders>
              <w:top w:val="single" w:sz="4" w:space="0" w:color="auto"/>
              <w:left w:val="single" w:sz="4" w:space="0" w:color="auto"/>
              <w:bottom w:val="single" w:sz="4" w:space="0" w:color="auto"/>
              <w:right w:val="single" w:sz="4" w:space="0" w:color="auto"/>
            </w:tcBorders>
            <w:hideMark/>
          </w:tcPr>
          <w:p w14:paraId="50EBB13C" w14:textId="77777777" w:rsidR="00351E97" w:rsidRDefault="00351E97">
            <w:pPr>
              <w:spacing w:line="240" w:lineRule="auto"/>
              <w:jc w:val="center"/>
              <w:rPr>
                <w:rFonts w:eastAsia="Times New Roman" w:cstheme="minorHAnsi"/>
                <w:sz w:val="27"/>
                <w:szCs w:val="27"/>
                <w:lang w:eastAsia="en-CA"/>
              </w:rPr>
            </w:pPr>
            <w:r>
              <w:rPr>
                <w:rFonts w:eastAsia="Times New Roman" w:cstheme="minorHAnsi"/>
                <w:sz w:val="27"/>
                <w:szCs w:val="27"/>
                <w:lang w:eastAsia="en-CA"/>
              </w:rPr>
              <w:t>2</w:t>
            </w:r>
          </w:p>
        </w:tc>
      </w:tr>
    </w:tbl>
    <w:p w14:paraId="4C59F4A0" w14:textId="77777777" w:rsidR="00351E97" w:rsidRDefault="00351E97" w:rsidP="00351E97">
      <w:pPr>
        <w:spacing w:line="360" w:lineRule="auto"/>
        <w:rPr>
          <w:rFonts w:cstheme="minorHAnsi"/>
        </w:rPr>
      </w:pPr>
    </w:p>
    <w:p w14:paraId="320A7245" w14:textId="77777777" w:rsidR="00351E97" w:rsidRDefault="00351E97" w:rsidP="00351E97">
      <w:pPr>
        <w:spacing w:line="360" w:lineRule="auto"/>
        <w:rPr>
          <w:rFonts w:cstheme="minorHAnsi"/>
        </w:rPr>
      </w:pPr>
      <w:r>
        <w:rPr>
          <w:rFonts w:cstheme="minorHAnsi"/>
          <w:highlight w:val="yellow"/>
        </w:rPr>
        <w:t>Include a screenshot of your host’s Hyper-V Manager with the child VMs correctly named.</w:t>
      </w:r>
    </w:p>
    <w:p w14:paraId="55CE9A3B" w14:textId="77777777" w:rsidR="00351E97" w:rsidRDefault="00351E97" w:rsidP="00351E97">
      <w:pPr>
        <w:spacing w:line="360" w:lineRule="auto"/>
        <w:rPr>
          <w:rFonts w:cstheme="minorHAnsi"/>
          <w:noProof/>
        </w:rPr>
      </w:pPr>
    </w:p>
    <w:p w14:paraId="71FFA91D" w14:textId="32F40237" w:rsidR="00351E97" w:rsidRDefault="00D70DBE" w:rsidP="00351E97">
      <w:pPr>
        <w:spacing w:line="360" w:lineRule="auto"/>
        <w:rPr>
          <w:rFonts w:cstheme="minorHAnsi"/>
          <w:noProof/>
        </w:rPr>
      </w:pPr>
      <w:r>
        <w:rPr>
          <w:rFonts w:cstheme="minorHAnsi"/>
          <w:noProof/>
          <w14:ligatures w14:val="standardContextual"/>
        </w:rPr>
        <w:lastRenderedPageBreak/>
        <w:drawing>
          <wp:inline distT="0" distB="0" distL="0" distR="0" wp14:anchorId="5605D437" wp14:editId="41D66B31">
            <wp:extent cx="5943600" cy="4420870"/>
            <wp:effectExtent l="0" t="0" r="0" b="0"/>
            <wp:docPr id="154449593"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9593" name="Picture 17" descr="A screenshot of a computer&#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4420870"/>
                    </a:xfrm>
                    <a:prstGeom prst="rect">
                      <a:avLst/>
                    </a:prstGeom>
                  </pic:spPr>
                </pic:pic>
              </a:graphicData>
            </a:graphic>
          </wp:inline>
        </w:drawing>
      </w:r>
    </w:p>
    <w:p w14:paraId="7807BC03" w14:textId="77777777" w:rsidR="00351E97" w:rsidRDefault="00351E97" w:rsidP="00351E97">
      <w:pPr>
        <w:spacing w:line="360" w:lineRule="auto"/>
        <w:rPr>
          <w:rFonts w:cstheme="minorHAnsi"/>
        </w:rPr>
      </w:pPr>
    </w:p>
    <w:p w14:paraId="5BC4B04E" w14:textId="77777777" w:rsidR="00351E97" w:rsidRDefault="00351E97" w:rsidP="00351E97">
      <w:pPr>
        <w:pStyle w:val="ListParagraph"/>
        <w:numPr>
          <w:ilvl w:val="0"/>
          <w:numId w:val="1"/>
        </w:numPr>
        <w:spacing w:line="360" w:lineRule="auto"/>
        <w:rPr>
          <w:rFonts w:cstheme="minorHAnsi"/>
        </w:rPr>
      </w:pPr>
      <w:r>
        <w:rPr>
          <w:rFonts w:cstheme="minorHAnsi"/>
        </w:rPr>
        <w:t>Install and configure (</w:t>
      </w:r>
      <w:r>
        <w:rPr>
          <w:rStyle w:val="Strong"/>
          <w:rFonts w:cstheme="minorHAnsi"/>
        </w:rPr>
        <w:t>Check out Windows Server 2019 reference materials section</w:t>
      </w:r>
      <w:r>
        <w:rPr>
          <w:rFonts w:cstheme="minorHAnsi"/>
        </w:rPr>
        <w:t xml:space="preserve">) one Windows Server 2019 Standard (GUI / Desktop Experience) </w:t>
      </w:r>
      <w:proofErr w:type="gramStart"/>
      <w:r>
        <w:rPr>
          <w:rFonts w:cstheme="minorHAnsi"/>
        </w:rPr>
        <w:t>server</w:t>
      </w:r>
      <w:proofErr w:type="gramEnd"/>
    </w:p>
    <w:p w14:paraId="23AC8BDC" w14:textId="77777777" w:rsidR="00351E97" w:rsidRDefault="00351E97" w:rsidP="00351E97">
      <w:pPr>
        <w:pStyle w:val="ListParagraph"/>
        <w:numPr>
          <w:ilvl w:val="0"/>
          <w:numId w:val="1"/>
        </w:numPr>
        <w:spacing w:line="360" w:lineRule="auto"/>
        <w:rPr>
          <w:rFonts w:cstheme="minorHAnsi"/>
        </w:rPr>
      </w:pPr>
      <w:r>
        <w:rPr>
          <w:rFonts w:cstheme="minorHAnsi"/>
        </w:rPr>
        <w:t>The second server will be</w:t>
      </w:r>
      <w:r>
        <w:rPr>
          <w:rFonts w:cstheme="minorHAnsi"/>
          <w:i/>
          <w:iCs/>
        </w:rPr>
        <w:t xml:space="preserve"> installed and configured later </w:t>
      </w:r>
      <w:r>
        <w:rPr>
          <w:rFonts w:cstheme="minorHAnsi"/>
        </w:rPr>
        <w:t xml:space="preserve">using WDS, it will also be a Windows Server 2019 (GUI / Desktop Experience) </w:t>
      </w:r>
      <w:proofErr w:type="gramStart"/>
      <w:r>
        <w:rPr>
          <w:rFonts w:cstheme="minorHAnsi"/>
        </w:rPr>
        <w:t>server</w:t>
      </w:r>
      <w:proofErr w:type="gramEnd"/>
    </w:p>
    <w:p w14:paraId="2D7E4380" w14:textId="77777777" w:rsidR="00351E97" w:rsidRDefault="00351E97" w:rsidP="00351E97">
      <w:pPr>
        <w:pStyle w:val="ListParagraph"/>
        <w:numPr>
          <w:ilvl w:val="0"/>
          <w:numId w:val="1"/>
        </w:numPr>
        <w:spacing w:line="360" w:lineRule="auto"/>
        <w:rPr>
          <w:rFonts w:cstheme="minorHAnsi"/>
        </w:rPr>
      </w:pPr>
      <w:r>
        <w:rPr>
          <w:rFonts w:cstheme="minorHAnsi"/>
        </w:rPr>
        <w:t xml:space="preserve">Set the Windows updates to ‘Manual’ after you have configured your </w:t>
      </w:r>
      <w:proofErr w:type="gramStart"/>
      <w:r>
        <w:rPr>
          <w:rFonts w:cstheme="minorHAnsi"/>
        </w:rPr>
        <w:t>servers</w:t>
      </w:r>
      <w:proofErr w:type="gramEnd"/>
    </w:p>
    <w:p w14:paraId="5FF05167" w14:textId="77777777" w:rsidR="00351E97" w:rsidRDefault="00351E97" w:rsidP="00351E97">
      <w:pPr>
        <w:pStyle w:val="ListParagraph"/>
        <w:numPr>
          <w:ilvl w:val="0"/>
          <w:numId w:val="1"/>
        </w:numPr>
        <w:spacing w:line="360" w:lineRule="auto"/>
        <w:rPr>
          <w:rFonts w:cstheme="minorHAnsi"/>
        </w:rPr>
      </w:pPr>
      <w:r>
        <w:rPr>
          <w:rFonts w:cstheme="minorHAnsi"/>
        </w:rPr>
        <w:t xml:space="preserve">Use best practices for assigning IP addresses (Static for servers and dynamic for clients.) Use the 172.16.0.0/16 range. </w:t>
      </w:r>
    </w:p>
    <w:tbl>
      <w:tblPr>
        <w:tblStyle w:val="TableGrid"/>
        <w:tblW w:w="0" w:type="auto"/>
        <w:tblInd w:w="0" w:type="dxa"/>
        <w:tblLook w:val="04A0" w:firstRow="1" w:lastRow="0" w:firstColumn="1" w:lastColumn="0" w:noHBand="0" w:noVBand="1"/>
      </w:tblPr>
      <w:tblGrid>
        <w:gridCol w:w="7563"/>
        <w:gridCol w:w="1787"/>
      </w:tblGrid>
      <w:tr w:rsidR="00351E97" w14:paraId="439DCA96" w14:textId="77777777" w:rsidTr="00351E97">
        <w:trPr>
          <w:trHeight w:val="300"/>
        </w:trPr>
        <w:tc>
          <w:tcPr>
            <w:tcW w:w="7563" w:type="dxa"/>
            <w:tcBorders>
              <w:top w:val="single" w:sz="4" w:space="0" w:color="auto"/>
              <w:left w:val="single" w:sz="4" w:space="0" w:color="auto"/>
              <w:bottom w:val="single" w:sz="4" w:space="0" w:color="auto"/>
              <w:right w:val="single" w:sz="4" w:space="0" w:color="auto"/>
            </w:tcBorders>
            <w:hideMark/>
          </w:tcPr>
          <w:p w14:paraId="216FB656" w14:textId="77777777" w:rsidR="00351E97" w:rsidRDefault="00351E97" w:rsidP="0032475C">
            <w:pPr>
              <w:pStyle w:val="ListParagraph"/>
              <w:numPr>
                <w:ilvl w:val="0"/>
                <w:numId w:val="1"/>
              </w:numPr>
              <w:spacing w:line="240" w:lineRule="auto"/>
              <w:rPr>
                <w:rFonts w:eastAsia="Times New Roman" w:cstheme="minorHAnsi"/>
                <w:sz w:val="27"/>
                <w:szCs w:val="27"/>
                <w:lang w:eastAsia="en-CA"/>
              </w:rPr>
            </w:pPr>
            <w:r>
              <w:rPr>
                <w:rFonts w:eastAsia="Times New Roman" w:cstheme="minorHAnsi"/>
                <w:sz w:val="27"/>
                <w:szCs w:val="27"/>
                <w:lang w:eastAsia="en-CA"/>
              </w:rPr>
              <w:t>Server Computer names are correct</w:t>
            </w:r>
          </w:p>
        </w:tc>
        <w:tc>
          <w:tcPr>
            <w:tcW w:w="1787" w:type="dxa"/>
            <w:tcBorders>
              <w:top w:val="single" w:sz="4" w:space="0" w:color="auto"/>
              <w:left w:val="single" w:sz="4" w:space="0" w:color="auto"/>
              <w:bottom w:val="single" w:sz="4" w:space="0" w:color="auto"/>
              <w:right w:val="single" w:sz="4" w:space="0" w:color="auto"/>
            </w:tcBorders>
            <w:hideMark/>
          </w:tcPr>
          <w:p w14:paraId="55B2B385" w14:textId="77777777" w:rsidR="00351E97" w:rsidRDefault="00351E97">
            <w:pPr>
              <w:spacing w:line="240" w:lineRule="auto"/>
              <w:jc w:val="center"/>
              <w:rPr>
                <w:rFonts w:eastAsia="Times New Roman" w:cstheme="minorHAnsi"/>
                <w:sz w:val="27"/>
                <w:szCs w:val="27"/>
                <w:lang w:eastAsia="en-CA"/>
              </w:rPr>
            </w:pPr>
            <w:r>
              <w:rPr>
                <w:rFonts w:eastAsia="Times New Roman" w:cstheme="minorHAnsi"/>
                <w:sz w:val="27"/>
                <w:szCs w:val="27"/>
                <w:lang w:eastAsia="en-CA"/>
              </w:rPr>
              <w:t>2</w:t>
            </w:r>
          </w:p>
        </w:tc>
      </w:tr>
      <w:tr w:rsidR="00351E97" w14:paraId="46E26B03" w14:textId="77777777" w:rsidTr="00351E97">
        <w:trPr>
          <w:trHeight w:val="300"/>
        </w:trPr>
        <w:tc>
          <w:tcPr>
            <w:tcW w:w="7563" w:type="dxa"/>
            <w:tcBorders>
              <w:top w:val="single" w:sz="4" w:space="0" w:color="auto"/>
              <w:left w:val="single" w:sz="4" w:space="0" w:color="auto"/>
              <w:bottom w:val="single" w:sz="4" w:space="0" w:color="auto"/>
              <w:right w:val="single" w:sz="4" w:space="0" w:color="auto"/>
            </w:tcBorders>
            <w:hideMark/>
          </w:tcPr>
          <w:p w14:paraId="1771AB18" w14:textId="77777777" w:rsidR="00351E97" w:rsidRDefault="00351E97" w:rsidP="0032475C">
            <w:pPr>
              <w:pStyle w:val="ListParagraph"/>
              <w:numPr>
                <w:ilvl w:val="0"/>
                <w:numId w:val="2"/>
              </w:numPr>
              <w:spacing w:line="240" w:lineRule="auto"/>
              <w:rPr>
                <w:rFonts w:eastAsia="Times New Roman" w:cstheme="minorHAnsi"/>
                <w:vanish/>
                <w:sz w:val="27"/>
                <w:szCs w:val="27"/>
                <w:lang w:eastAsia="en-CA"/>
              </w:rPr>
            </w:pPr>
            <w:r>
              <w:rPr>
                <w:rFonts w:eastAsia="Times New Roman" w:cstheme="minorHAnsi"/>
                <w:sz w:val="27"/>
                <w:szCs w:val="27"/>
                <w:lang w:eastAsia="en-CA"/>
              </w:rPr>
              <w:t>Windows Updates have been set to Manual</w:t>
            </w:r>
          </w:p>
        </w:tc>
        <w:tc>
          <w:tcPr>
            <w:tcW w:w="1787" w:type="dxa"/>
            <w:tcBorders>
              <w:top w:val="single" w:sz="4" w:space="0" w:color="auto"/>
              <w:left w:val="single" w:sz="4" w:space="0" w:color="auto"/>
              <w:bottom w:val="single" w:sz="4" w:space="0" w:color="auto"/>
              <w:right w:val="single" w:sz="4" w:space="0" w:color="auto"/>
            </w:tcBorders>
            <w:hideMark/>
          </w:tcPr>
          <w:p w14:paraId="7EBD7FF2" w14:textId="77777777" w:rsidR="00351E97" w:rsidRDefault="00351E97">
            <w:pPr>
              <w:spacing w:line="240" w:lineRule="auto"/>
              <w:jc w:val="center"/>
              <w:rPr>
                <w:rFonts w:eastAsia="Times New Roman" w:cstheme="minorHAnsi"/>
                <w:vanish/>
                <w:sz w:val="27"/>
                <w:szCs w:val="27"/>
                <w:lang w:eastAsia="en-CA"/>
              </w:rPr>
            </w:pPr>
            <w:r>
              <w:rPr>
                <w:rFonts w:eastAsia="Times New Roman" w:cstheme="minorHAnsi"/>
                <w:vanish/>
                <w:sz w:val="27"/>
                <w:szCs w:val="27"/>
                <w:lang w:eastAsia="en-CA"/>
              </w:rPr>
              <w:t>2</w:t>
            </w:r>
          </w:p>
        </w:tc>
      </w:tr>
      <w:tr w:rsidR="00351E97" w14:paraId="18A963C6" w14:textId="77777777" w:rsidTr="00351E97">
        <w:trPr>
          <w:trHeight w:val="300"/>
        </w:trPr>
        <w:tc>
          <w:tcPr>
            <w:tcW w:w="7563" w:type="dxa"/>
            <w:tcBorders>
              <w:top w:val="single" w:sz="4" w:space="0" w:color="auto"/>
              <w:left w:val="single" w:sz="4" w:space="0" w:color="auto"/>
              <w:bottom w:val="single" w:sz="4" w:space="0" w:color="auto"/>
              <w:right w:val="single" w:sz="4" w:space="0" w:color="auto"/>
            </w:tcBorders>
            <w:hideMark/>
          </w:tcPr>
          <w:p w14:paraId="773034EB" w14:textId="77777777" w:rsidR="00351E97" w:rsidRDefault="00351E97" w:rsidP="0032475C">
            <w:pPr>
              <w:pStyle w:val="ListParagraph"/>
              <w:numPr>
                <w:ilvl w:val="0"/>
                <w:numId w:val="1"/>
              </w:numPr>
              <w:spacing w:line="240" w:lineRule="auto"/>
              <w:rPr>
                <w:rFonts w:eastAsia="Times New Roman" w:cstheme="minorHAnsi"/>
                <w:sz w:val="27"/>
                <w:szCs w:val="27"/>
                <w:lang w:eastAsia="en-CA"/>
              </w:rPr>
            </w:pPr>
            <w:r>
              <w:rPr>
                <w:rFonts w:eastAsia="Times New Roman" w:cstheme="minorHAnsi"/>
                <w:sz w:val="27"/>
                <w:szCs w:val="27"/>
                <w:lang w:eastAsia="en-CA"/>
              </w:rPr>
              <w:t>Servers have appropriate static IP</w:t>
            </w:r>
          </w:p>
        </w:tc>
        <w:tc>
          <w:tcPr>
            <w:tcW w:w="1787" w:type="dxa"/>
            <w:tcBorders>
              <w:top w:val="single" w:sz="4" w:space="0" w:color="auto"/>
              <w:left w:val="single" w:sz="4" w:space="0" w:color="auto"/>
              <w:bottom w:val="single" w:sz="4" w:space="0" w:color="auto"/>
              <w:right w:val="single" w:sz="4" w:space="0" w:color="auto"/>
            </w:tcBorders>
            <w:hideMark/>
          </w:tcPr>
          <w:p w14:paraId="0F6B0B9E" w14:textId="77777777" w:rsidR="00351E97" w:rsidRDefault="00351E97">
            <w:pPr>
              <w:spacing w:line="240" w:lineRule="auto"/>
              <w:jc w:val="center"/>
              <w:rPr>
                <w:rFonts w:eastAsia="Times New Roman" w:cstheme="minorHAnsi"/>
                <w:sz w:val="27"/>
                <w:szCs w:val="27"/>
                <w:lang w:eastAsia="en-CA"/>
              </w:rPr>
            </w:pPr>
            <w:r>
              <w:rPr>
                <w:rFonts w:eastAsia="Times New Roman" w:cstheme="minorHAnsi"/>
                <w:sz w:val="27"/>
                <w:szCs w:val="27"/>
                <w:lang w:eastAsia="en-CA"/>
              </w:rPr>
              <w:t>2</w:t>
            </w:r>
          </w:p>
        </w:tc>
      </w:tr>
    </w:tbl>
    <w:p w14:paraId="35655F53" w14:textId="77777777" w:rsidR="00351E97" w:rsidRDefault="00351E97" w:rsidP="00351E97">
      <w:pPr>
        <w:spacing w:line="360" w:lineRule="auto"/>
        <w:rPr>
          <w:rFonts w:cstheme="minorHAnsi"/>
          <w:b/>
          <w:bCs/>
        </w:rPr>
      </w:pPr>
    </w:p>
    <w:p w14:paraId="0D06B611" w14:textId="77777777" w:rsidR="00351E97" w:rsidRDefault="00351E97" w:rsidP="00351E97">
      <w:pPr>
        <w:spacing w:line="360" w:lineRule="auto"/>
        <w:rPr>
          <w:rFonts w:cstheme="minorHAnsi"/>
          <w:highlight w:val="yellow"/>
        </w:rPr>
      </w:pPr>
      <w:r>
        <w:rPr>
          <w:rFonts w:cstheme="minorHAnsi"/>
          <w:highlight w:val="yellow"/>
        </w:rPr>
        <w:lastRenderedPageBreak/>
        <w:t xml:space="preserve">Include a screenshot showing the Server Manager page of the first child VM, the IP address and Windows Update status should be </w:t>
      </w:r>
      <w:proofErr w:type="gramStart"/>
      <w:r>
        <w:rPr>
          <w:rFonts w:cstheme="minorHAnsi"/>
          <w:highlight w:val="yellow"/>
        </w:rPr>
        <w:t>visible</w:t>
      </w:r>
      <w:proofErr w:type="gramEnd"/>
    </w:p>
    <w:p w14:paraId="55836585" w14:textId="3EC7207E" w:rsidR="00351E97" w:rsidRDefault="00DC68EC" w:rsidP="00351E97">
      <w:pPr>
        <w:spacing w:line="360" w:lineRule="auto"/>
        <w:rPr>
          <w:rFonts w:cstheme="minorHAnsi"/>
        </w:rPr>
      </w:pPr>
      <w:r>
        <w:rPr>
          <w:rFonts w:cstheme="minorHAnsi"/>
          <w:noProof/>
          <w14:ligatures w14:val="standardContextual"/>
        </w:rPr>
        <w:drawing>
          <wp:inline distT="0" distB="0" distL="0" distR="0" wp14:anchorId="78366414" wp14:editId="78F6BF9C">
            <wp:extent cx="5943600" cy="3833495"/>
            <wp:effectExtent l="0" t="0" r="0" b="0"/>
            <wp:docPr id="1184287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87618" name="Picture 1"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833495"/>
                    </a:xfrm>
                    <a:prstGeom prst="rect">
                      <a:avLst/>
                    </a:prstGeom>
                  </pic:spPr>
                </pic:pic>
              </a:graphicData>
            </a:graphic>
          </wp:inline>
        </w:drawing>
      </w:r>
    </w:p>
    <w:p w14:paraId="2CDA73C3" w14:textId="77777777" w:rsidR="00351E97" w:rsidRDefault="00351E97" w:rsidP="00351E97">
      <w:pPr>
        <w:spacing w:line="360" w:lineRule="auto"/>
        <w:rPr>
          <w:rFonts w:cstheme="minorHAnsi"/>
          <w:highlight w:val="yellow"/>
        </w:rPr>
      </w:pPr>
      <w:r>
        <w:rPr>
          <w:rFonts w:cstheme="minorHAnsi"/>
          <w:i/>
          <w:iCs/>
          <w:highlight w:val="yellow"/>
        </w:rPr>
        <w:t>After installing it using WDS later on,</w:t>
      </w:r>
      <w:r>
        <w:rPr>
          <w:rFonts w:cstheme="minorHAnsi"/>
          <w:highlight w:val="yellow"/>
        </w:rPr>
        <w:t xml:space="preserve"> include a screenshot Server Manager page of the second child VM, the IP address and Windows Update status should be </w:t>
      </w:r>
      <w:proofErr w:type="gramStart"/>
      <w:r>
        <w:rPr>
          <w:rFonts w:cstheme="minorHAnsi"/>
          <w:highlight w:val="yellow"/>
        </w:rPr>
        <w:t>visible</w:t>
      </w:r>
      <w:proofErr w:type="gramEnd"/>
    </w:p>
    <w:p w14:paraId="5397CE84" w14:textId="7C4ADB3D" w:rsidR="00351E97" w:rsidRDefault="00E14518" w:rsidP="00351E97">
      <w:pPr>
        <w:spacing w:line="360" w:lineRule="auto"/>
        <w:rPr>
          <w:rFonts w:cstheme="minorHAnsi"/>
        </w:rPr>
      </w:pPr>
      <w:r>
        <w:rPr>
          <w:rFonts w:cstheme="minorHAnsi"/>
          <w:noProof/>
          <w14:ligatures w14:val="standardContextual"/>
        </w:rPr>
        <w:lastRenderedPageBreak/>
        <w:drawing>
          <wp:inline distT="0" distB="0" distL="0" distR="0" wp14:anchorId="5EC9A905" wp14:editId="1D089254">
            <wp:extent cx="5943600" cy="4406900"/>
            <wp:effectExtent l="0" t="0" r="0" b="0"/>
            <wp:docPr id="36971528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15288" name="Picture 2" descr="A screenshot of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4406900"/>
                    </a:xfrm>
                    <a:prstGeom prst="rect">
                      <a:avLst/>
                    </a:prstGeom>
                  </pic:spPr>
                </pic:pic>
              </a:graphicData>
            </a:graphic>
          </wp:inline>
        </w:drawing>
      </w:r>
    </w:p>
    <w:p w14:paraId="01DA6D28" w14:textId="77777777" w:rsidR="00351E97" w:rsidRDefault="00351E97" w:rsidP="00351E97">
      <w:pPr>
        <w:spacing w:line="360" w:lineRule="auto"/>
        <w:rPr>
          <w:rFonts w:cstheme="minorHAnsi"/>
        </w:rPr>
      </w:pPr>
    </w:p>
    <w:tbl>
      <w:tblPr>
        <w:tblStyle w:val="TableGrid"/>
        <w:tblW w:w="9586" w:type="dxa"/>
        <w:tblInd w:w="0" w:type="dxa"/>
        <w:tblLook w:val="04A0" w:firstRow="1" w:lastRow="0" w:firstColumn="1" w:lastColumn="0" w:noHBand="0" w:noVBand="1"/>
      </w:tblPr>
      <w:tblGrid>
        <w:gridCol w:w="7799"/>
        <w:gridCol w:w="1787"/>
      </w:tblGrid>
      <w:tr w:rsidR="00351E97" w14:paraId="7904C4C6" w14:textId="77777777" w:rsidTr="00351E97">
        <w:tc>
          <w:tcPr>
            <w:tcW w:w="7799" w:type="dxa"/>
            <w:tcBorders>
              <w:top w:val="single" w:sz="4" w:space="0" w:color="auto"/>
              <w:left w:val="single" w:sz="4" w:space="0" w:color="auto"/>
              <w:bottom w:val="single" w:sz="4" w:space="0" w:color="auto"/>
              <w:right w:val="single" w:sz="4" w:space="0" w:color="auto"/>
            </w:tcBorders>
            <w:hideMark/>
          </w:tcPr>
          <w:p w14:paraId="339A4AC9" w14:textId="77777777" w:rsidR="00351E97" w:rsidRDefault="00351E97" w:rsidP="0032475C">
            <w:pPr>
              <w:pStyle w:val="ListParagraph"/>
              <w:numPr>
                <w:ilvl w:val="0"/>
                <w:numId w:val="2"/>
              </w:numPr>
              <w:spacing w:line="240" w:lineRule="auto"/>
              <w:rPr>
                <w:rFonts w:eastAsia="Times New Roman" w:cstheme="minorHAnsi"/>
                <w:sz w:val="27"/>
                <w:szCs w:val="27"/>
                <w:lang w:eastAsia="en-CA"/>
              </w:rPr>
            </w:pPr>
            <w:r>
              <w:rPr>
                <w:rFonts w:eastAsia="Times New Roman" w:cstheme="minorHAnsi"/>
                <w:sz w:val="27"/>
                <w:szCs w:val="27"/>
                <w:lang w:eastAsia="en-CA"/>
              </w:rPr>
              <w:t>External DNS Resolution works on both servers</w:t>
            </w:r>
          </w:p>
        </w:tc>
        <w:tc>
          <w:tcPr>
            <w:tcW w:w="1787" w:type="dxa"/>
            <w:tcBorders>
              <w:top w:val="single" w:sz="4" w:space="0" w:color="auto"/>
              <w:left w:val="single" w:sz="4" w:space="0" w:color="auto"/>
              <w:bottom w:val="single" w:sz="4" w:space="0" w:color="auto"/>
              <w:right w:val="single" w:sz="4" w:space="0" w:color="auto"/>
            </w:tcBorders>
            <w:hideMark/>
          </w:tcPr>
          <w:p w14:paraId="4133BDCA" w14:textId="77777777" w:rsidR="00351E97" w:rsidRDefault="00351E97">
            <w:pPr>
              <w:spacing w:line="240" w:lineRule="auto"/>
              <w:jc w:val="center"/>
              <w:rPr>
                <w:rFonts w:eastAsia="Times New Roman" w:cstheme="minorHAnsi"/>
                <w:sz w:val="27"/>
                <w:szCs w:val="27"/>
                <w:lang w:eastAsia="en-CA"/>
              </w:rPr>
            </w:pPr>
            <w:r>
              <w:rPr>
                <w:rFonts w:eastAsia="Times New Roman" w:cstheme="minorHAnsi"/>
                <w:sz w:val="27"/>
                <w:szCs w:val="27"/>
                <w:lang w:eastAsia="en-CA"/>
              </w:rPr>
              <w:t>2</w:t>
            </w:r>
          </w:p>
        </w:tc>
      </w:tr>
    </w:tbl>
    <w:p w14:paraId="46FDCA54" w14:textId="77777777" w:rsidR="00351E97" w:rsidRDefault="00351E97" w:rsidP="00351E97">
      <w:pPr>
        <w:spacing w:line="360" w:lineRule="auto"/>
        <w:rPr>
          <w:rFonts w:cstheme="minorHAnsi"/>
        </w:rPr>
      </w:pPr>
    </w:p>
    <w:p w14:paraId="1147CFA9" w14:textId="77777777" w:rsidR="00351E97" w:rsidRDefault="00351E97" w:rsidP="00351E97">
      <w:pPr>
        <w:spacing w:line="360" w:lineRule="auto"/>
        <w:rPr>
          <w:rFonts w:cstheme="minorHAnsi"/>
        </w:rPr>
      </w:pPr>
      <w:r>
        <w:rPr>
          <w:rFonts w:cstheme="minorHAnsi"/>
          <w:highlight w:val="yellow"/>
        </w:rPr>
        <w:t>Include screenshots showing the results of “</w:t>
      </w:r>
      <w:proofErr w:type="spellStart"/>
      <w:r>
        <w:rPr>
          <w:rFonts w:cstheme="minorHAnsi"/>
          <w:highlight w:val="yellow"/>
        </w:rPr>
        <w:t>nslookup</w:t>
      </w:r>
      <w:proofErr w:type="spellEnd"/>
      <w:r>
        <w:rPr>
          <w:rFonts w:cstheme="minorHAnsi"/>
          <w:highlight w:val="yellow"/>
        </w:rPr>
        <w:t xml:space="preserve"> [some 3</w:t>
      </w:r>
      <w:r>
        <w:rPr>
          <w:rFonts w:cstheme="minorHAnsi"/>
          <w:highlight w:val="yellow"/>
          <w:vertAlign w:val="superscript"/>
        </w:rPr>
        <w:t>rd</w:t>
      </w:r>
      <w:r>
        <w:rPr>
          <w:rFonts w:cstheme="minorHAnsi"/>
          <w:highlight w:val="yellow"/>
        </w:rPr>
        <w:t xml:space="preserve"> party page]” on both </w:t>
      </w:r>
      <w:proofErr w:type="gramStart"/>
      <w:r>
        <w:rPr>
          <w:rFonts w:cstheme="minorHAnsi"/>
          <w:highlight w:val="yellow"/>
        </w:rPr>
        <w:t>VMs</w:t>
      </w:r>
      <w:proofErr w:type="gramEnd"/>
    </w:p>
    <w:p w14:paraId="0AF64364" w14:textId="30EBAC21" w:rsidR="00351E97" w:rsidRDefault="00EA6BB0" w:rsidP="00351E97">
      <w:pPr>
        <w:spacing w:line="360" w:lineRule="auto"/>
        <w:rPr>
          <w:rFonts w:cstheme="minorHAnsi"/>
        </w:rPr>
      </w:pPr>
      <w:r>
        <w:rPr>
          <w:rFonts w:cstheme="minorHAnsi"/>
          <w:noProof/>
          <w14:ligatures w14:val="standardContextual"/>
        </w:rPr>
        <w:lastRenderedPageBreak/>
        <w:drawing>
          <wp:inline distT="0" distB="0" distL="0" distR="0" wp14:anchorId="5C37328C" wp14:editId="29EEEAD8">
            <wp:extent cx="5943600" cy="2965450"/>
            <wp:effectExtent l="0" t="0" r="0" b="6350"/>
            <wp:docPr id="110512196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21961" name="Picture 3"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965450"/>
                    </a:xfrm>
                    <a:prstGeom prst="rect">
                      <a:avLst/>
                    </a:prstGeom>
                  </pic:spPr>
                </pic:pic>
              </a:graphicData>
            </a:graphic>
          </wp:inline>
        </w:drawing>
      </w:r>
    </w:p>
    <w:p w14:paraId="24840143" w14:textId="77777777" w:rsidR="00351E97" w:rsidRDefault="00351E97" w:rsidP="00351E97">
      <w:pPr>
        <w:pStyle w:val="ListParagraph"/>
        <w:numPr>
          <w:ilvl w:val="0"/>
          <w:numId w:val="1"/>
        </w:numPr>
        <w:spacing w:line="360" w:lineRule="auto"/>
        <w:rPr>
          <w:rFonts w:cstheme="minorHAnsi"/>
        </w:rPr>
      </w:pPr>
      <w:r>
        <w:rPr>
          <w:rFonts w:cstheme="minorHAnsi"/>
        </w:rPr>
        <w:t xml:space="preserve">All servers in the environment should have one 30 GB drive and one 20 GB drive installed.  Configure these as drive C and drive D respectively </w:t>
      </w:r>
      <w:r>
        <w:rPr>
          <w:rFonts w:cstheme="minorHAnsi"/>
          <w:b/>
          <w:bCs/>
        </w:rPr>
        <w:t>(change the DVD drive’s letter if needed)</w:t>
      </w:r>
      <w:r>
        <w:rPr>
          <w:rFonts w:cstheme="minorHAnsi"/>
        </w:rPr>
        <w:t xml:space="preserve"> with NTFS formats. All operating system files should be on the C drive. All user files should be on the D drive. The D drive will be used later in the </w:t>
      </w:r>
      <w:proofErr w:type="gramStart"/>
      <w:r>
        <w:rPr>
          <w:rFonts w:cstheme="minorHAnsi"/>
        </w:rPr>
        <w:t>project</w:t>
      </w:r>
      <w:proofErr w:type="gramEnd"/>
    </w:p>
    <w:tbl>
      <w:tblPr>
        <w:tblStyle w:val="TableGrid"/>
        <w:tblW w:w="0" w:type="auto"/>
        <w:tblInd w:w="0" w:type="dxa"/>
        <w:tblLook w:val="04A0" w:firstRow="1" w:lastRow="0" w:firstColumn="1" w:lastColumn="0" w:noHBand="0" w:noVBand="1"/>
      </w:tblPr>
      <w:tblGrid>
        <w:gridCol w:w="7563"/>
        <w:gridCol w:w="1787"/>
      </w:tblGrid>
      <w:tr w:rsidR="00351E97" w14:paraId="01CD1EB3" w14:textId="77777777" w:rsidTr="00351E97">
        <w:tc>
          <w:tcPr>
            <w:tcW w:w="7563" w:type="dxa"/>
            <w:tcBorders>
              <w:top w:val="single" w:sz="4" w:space="0" w:color="auto"/>
              <w:left w:val="single" w:sz="4" w:space="0" w:color="auto"/>
              <w:bottom w:val="single" w:sz="4" w:space="0" w:color="auto"/>
              <w:right w:val="single" w:sz="4" w:space="0" w:color="auto"/>
            </w:tcBorders>
            <w:hideMark/>
          </w:tcPr>
          <w:p w14:paraId="77312813" w14:textId="77777777" w:rsidR="00351E97" w:rsidRDefault="00351E97" w:rsidP="0032475C">
            <w:pPr>
              <w:pStyle w:val="ListParagraph"/>
              <w:numPr>
                <w:ilvl w:val="0"/>
                <w:numId w:val="2"/>
              </w:numPr>
              <w:spacing w:line="240" w:lineRule="auto"/>
              <w:rPr>
                <w:rFonts w:eastAsia="Times New Roman" w:cstheme="minorHAnsi"/>
                <w:sz w:val="27"/>
                <w:szCs w:val="27"/>
                <w:lang w:eastAsia="en-CA"/>
              </w:rPr>
            </w:pPr>
            <w:r>
              <w:rPr>
                <w:rFonts w:eastAsia="Times New Roman" w:cstheme="minorHAnsi"/>
                <w:sz w:val="27"/>
                <w:szCs w:val="27"/>
                <w:lang w:eastAsia="en-CA"/>
              </w:rPr>
              <w:t>Servers have 30 GB C: and 20 GB D: NTFS Drives</w:t>
            </w:r>
          </w:p>
        </w:tc>
        <w:tc>
          <w:tcPr>
            <w:tcW w:w="1787" w:type="dxa"/>
            <w:tcBorders>
              <w:top w:val="single" w:sz="4" w:space="0" w:color="auto"/>
              <w:left w:val="single" w:sz="4" w:space="0" w:color="auto"/>
              <w:bottom w:val="single" w:sz="4" w:space="0" w:color="auto"/>
              <w:right w:val="single" w:sz="4" w:space="0" w:color="auto"/>
            </w:tcBorders>
            <w:hideMark/>
          </w:tcPr>
          <w:p w14:paraId="33DB5EB5" w14:textId="77777777" w:rsidR="00351E97" w:rsidRDefault="00351E97">
            <w:pPr>
              <w:spacing w:line="240" w:lineRule="auto"/>
              <w:jc w:val="center"/>
              <w:rPr>
                <w:rFonts w:eastAsia="Times New Roman" w:cstheme="minorHAnsi"/>
                <w:sz w:val="27"/>
                <w:szCs w:val="27"/>
                <w:lang w:eastAsia="en-CA"/>
              </w:rPr>
            </w:pPr>
            <w:r>
              <w:rPr>
                <w:rFonts w:eastAsia="Times New Roman" w:cstheme="minorHAnsi"/>
                <w:sz w:val="27"/>
                <w:szCs w:val="27"/>
                <w:lang w:eastAsia="en-CA"/>
              </w:rPr>
              <w:t>2</w:t>
            </w:r>
          </w:p>
        </w:tc>
      </w:tr>
    </w:tbl>
    <w:p w14:paraId="351F5D72" w14:textId="77777777" w:rsidR="00351E97" w:rsidRDefault="00351E97" w:rsidP="00351E97">
      <w:pPr>
        <w:spacing w:line="360" w:lineRule="auto"/>
        <w:rPr>
          <w:rFonts w:cstheme="minorHAnsi"/>
        </w:rPr>
      </w:pPr>
    </w:p>
    <w:p w14:paraId="0F509C89" w14:textId="77777777" w:rsidR="00351E97" w:rsidRDefault="00351E97" w:rsidP="00351E97">
      <w:pPr>
        <w:spacing w:line="360" w:lineRule="auto"/>
        <w:rPr>
          <w:rFonts w:cstheme="minorHAnsi"/>
        </w:rPr>
      </w:pPr>
      <w:r>
        <w:rPr>
          <w:rFonts w:cstheme="minorHAnsi"/>
          <w:highlight w:val="yellow"/>
        </w:rPr>
        <w:t>Include screenshots showing the C and D drives of the child VMs, this could be in the VMs setting or through the VMs file explorer.</w:t>
      </w:r>
    </w:p>
    <w:p w14:paraId="2291EE24" w14:textId="30E91FD8" w:rsidR="00351E97" w:rsidRDefault="007621C3" w:rsidP="00351E97">
      <w:pPr>
        <w:pStyle w:val="ListParagraph"/>
        <w:spacing w:line="360" w:lineRule="auto"/>
        <w:rPr>
          <w:rFonts w:cstheme="minorHAnsi"/>
        </w:rPr>
      </w:pPr>
      <w:r>
        <w:rPr>
          <w:rFonts w:cstheme="minorHAnsi"/>
          <w:noProof/>
          <w14:ligatures w14:val="standardContextual"/>
        </w:rPr>
        <w:lastRenderedPageBreak/>
        <w:drawing>
          <wp:inline distT="0" distB="0" distL="0" distR="0" wp14:anchorId="7A7780B3" wp14:editId="3E9492D0">
            <wp:extent cx="5943600" cy="3041650"/>
            <wp:effectExtent l="0" t="0" r="0" b="6350"/>
            <wp:docPr id="389730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30228" name="Picture 1"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041650"/>
                    </a:xfrm>
                    <a:prstGeom prst="rect">
                      <a:avLst/>
                    </a:prstGeom>
                  </pic:spPr>
                </pic:pic>
              </a:graphicData>
            </a:graphic>
          </wp:inline>
        </w:drawing>
      </w:r>
    </w:p>
    <w:p w14:paraId="5369A1A9" w14:textId="5D7E8183" w:rsidR="00351E97" w:rsidRPr="004414F0" w:rsidRDefault="00D864F8" w:rsidP="004414F0">
      <w:pPr>
        <w:pStyle w:val="ListParagraph"/>
        <w:spacing w:line="360" w:lineRule="auto"/>
        <w:rPr>
          <w:rFonts w:cstheme="minorHAnsi"/>
        </w:rPr>
      </w:pPr>
      <w:r>
        <w:rPr>
          <w:rFonts w:cstheme="minorHAnsi"/>
          <w:noProof/>
          <w14:ligatures w14:val="standardContextual"/>
        </w:rPr>
        <w:drawing>
          <wp:inline distT="0" distB="0" distL="0" distR="0" wp14:anchorId="41C24A19" wp14:editId="43DF213E">
            <wp:extent cx="5943600" cy="2527300"/>
            <wp:effectExtent l="0" t="0" r="0" b="6350"/>
            <wp:docPr id="158686331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63313" name="Picture 2"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527300"/>
                    </a:xfrm>
                    <a:prstGeom prst="rect">
                      <a:avLst/>
                    </a:prstGeom>
                  </pic:spPr>
                </pic:pic>
              </a:graphicData>
            </a:graphic>
          </wp:inline>
        </w:drawing>
      </w:r>
    </w:p>
    <w:p w14:paraId="166BAE48" w14:textId="77777777" w:rsidR="00351E97" w:rsidRDefault="00351E97" w:rsidP="00351E97">
      <w:pPr>
        <w:pStyle w:val="ListParagraph"/>
        <w:numPr>
          <w:ilvl w:val="0"/>
          <w:numId w:val="1"/>
        </w:numPr>
        <w:spacing w:line="360" w:lineRule="auto"/>
        <w:rPr>
          <w:rFonts w:cstheme="minorHAnsi"/>
        </w:rPr>
      </w:pPr>
      <w:r>
        <w:rPr>
          <w:rFonts w:cstheme="minorHAnsi"/>
        </w:rPr>
        <w:t xml:space="preserve">Install the WDS role on your </w:t>
      </w:r>
      <w:proofErr w:type="gramStart"/>
      <w:r>
        <w:rPr>
          <w:rFonts w:cstheme="minorHAnsi"/>
        </w:rPr>
        <w:t>server</w:t>
      </w:r>
      <w:proofErr w:type="gramEnd"/>
      <w:r>
        <w:rPr>
          <w:rFonts w:cstheme="minorHAnsi"/>
        </w:rPr>
        <w:t xml:space="preserve"> </w:t>
      </w:r>
    </w:p>
    <w:p w14:paraId="3C09CA7C" w14:textId="77777777" w:rsidR="00351E97" w:rsidRDefault="00351E97" w:rsidP="00351E97">
      <w:pPr>
        <w:pStyle w:val="ListParagraph"/>
        <w:numPr>
          <w:ilvl w:val="0"/>
          <w:numId w:val="1"/>
        </w:numPr>
        <w:spacing w:line="360" w:lineRule="auto"/>
        <w:rPr>
          <w:rFonts w:cstheme="minorHAnsi"/>
        </w:rPr>
      </w:pPr>
      <w:r>
        <w:rPr>
          <w:rFonts w:cstheme="minorHAnsi"/>
        </w:rPr>
        <w:t xml:space="preserve">Configure an Install Image for a Windows Server 2019 Standard Desktop Experience </w:t>
      </w:r>
      <w:proofErr w:type="gramStart"/>
      <w:r>
        <w:rPr>
          <w:rFonts w:cstheme="minorHAnsi"/>
        </w:rPr>
        <w:t>machine</w:t>
      </w:r>
      <w:proofErr w:type="gramEnd"/>
    </w:p>
    <w:p w14:paraId="5EA9D814" w14:textId="77777777" w:rsidR="00351E97" w:rsidRDefault="00351E97" w:rsidP="00351E97">
      <w:pPr>
        <w:pStyle w:val="ListParagraph"/>
        <w:numPr>
          <w:ilvl w:val="0"/>
          <w:numId w:val="1"/>
        </w:numPr>
        <w:spacing w:line="360" w:lineRule="auto"/>
        <w:rPr>
          <w:rFonts w:cstheme="minorHAnsi"/>
        </w:rPr>
      </w:pPr>
      <w:r>
        <w:rPr>
          <w:rFonts w:cstheme="minorHAnsi"/>
        </w:rPr>
        <w:t>Using the image you created in the last step, perform a network install of a second Windows 2019 Desktop Experience server.</w:t>
      </w:r>
    </w:p>
    <w:tbl>
      <w:tblPr>
        <w:tblStyle w:val="TableGrid"/>
        <w:tblW w:w="0" w:type="auto"/>
        <w:tblInd w:w="0" w:type="dxa"/>
        <w:tblLook w:val="04A0" w:firstRow="1" w:lastRow="0" w:firstColumn="1" w:lastColumn="0" w:noHBand="0" w:noVBand="1"/>
      </w:tblPr>
      <w:tblGrid>
        <w:gridCol w:w="7563"/>
        <w:gridCol w:w="1787"/>
      </w:tblGrid>
      <w:tr w:rsidR="00351E97" w14:paraId="6666BB7F" w14:textId="77777777" w:rsidTr="00351E97">
        <w:tc>
          <w:tcPr>
            <w:tcW w:w="7563" w:type="dxa"/>
            <w:tcBorders>
              <w:top w:val="single" w:sz="4" w:space="0" w:color="auto"/>
              <w:left w:val="single" w:sz="4" w:space="0" w:color="auto"/>
              <w:bottom w:val="single" w:sz="4" w:space="0" w:color="auto"/>
              <w:right w:val="single" w:sz="4" w:space="0" w:color="auto"/>
            </w:tcBorders>
            <w:hideMark/>
          </w:tcPr>
          <w:p w14:paraId="34D359B9" w14:textId="77777777" w:rsidR="00351E97" w:rsidRDefault="00351E97" w:rsidP="0032475C">
            <w:pPr>
              <w:pStyle w:val="ListParagraph"/>
              <w:numPr>
                <w:ilvl w:val="0"/>
                <w:numId w:val="2"/>
              </w:numPr>
              <w:spacing w:line="240" w:lineRule="auto"/>
              <w:rPr>
                <w:rFonts w:eastAsia="Times New Roman" w:cstheme="minorHAnsi"/>
                <w:sz w:val="27"/>
                <w:szCs w:val="27"/>
                <w:lang w:eastAsia="en-CA"/>
              </w:rPr>
            </w:pPr>
            <w:r>
              <w:rPr>
                <w:rFonts w:eastAsia="Times New Roman" w:cstheme="minorHAnsi"/>
                <w:sz w:val="27"/>
                <w:szCs w:val="27"/>
                <w:lang w:eastAsia="en-CA"/>
              </w:rPr>
              <w:t>DHCP Role Installed</w:t>
            </w:r>
          </w:p>
        </w:tc>
        <w:tc>
          <w:tcPr>
            <w:tcW w:w="1787" w:type="dxa"/>
            <w:tcBorders>
              <w:top w:val="single" w:sz="4" w:space="0" w:color="auto"/>
              <w:left w:val="single" w:sz="4" w:space="0" w:color="auto"/>
              <w:bottom w:val="single" w:sz="4" w:space="0" w:color="auto"/>
              <w:right w:val="single" w:sz="4" w:space="0" w:color="auto"/>
            </w:tcBorders>
            <w:hideMark/>
          </w:tcPr>
          <w:p w14:paraId="2B25DB9C" w14:textId="77777777" w:rsidR="00351E97" w:rsidRDefault="00351E97">
            <w:pPr>
              <w:spacing w:line="240" w:lineRule="auto"/>
              <w:jc w:val="center"/>
              <w:rPr>
                <w:rFonts w:eastAsia="Times New Roman" w:cstheme="minorHAnsi"/>
                <w:sz w:val="27"/>
                <w:szCs w:val="27"/>
                <w:lang w:eastAsia="en-CA"/>
              </w:rPr>
            </w:pPr>
            <w:r>
              <w:rPr>
                <w:rFonts w:eastAsia="Times New Roman" w:cstheme="minorHAnsi"/>
                <w:sz w:val="27"/>
                <w:szCs w:val="27"/>
                <w:lang w:eastAsia="en-CA"/>
              </w:rPr>
              <w:t>1</w:t>
            </w:r>
          </w:p>
        </w:tc>
      </w:tr>
      <w:tr w:rsidR="00351E97" w14:paraId="75D7ED3D" w14:textId="77777777" w:rsidTr="00351E97">
        <w:tc>
          <w:tcPr>
            <w:tcW w:w="7563" w:type="dxa"/>
            <w:tcBorders>
              <w:top w:val="single" w:sz="4" w:space="0" w:color="auto"/>
              <w:left w:val="single" w:sz="4" w:space="0" w:color="auto"/>
              <w:bottom w:val="single" w:sz="4" w:space="0" w:color="auto"/>
              <w:right w:val="single" w:sz="4" w:space="0" w:color="auto"/>
            </w:tcBorders>
            <w:hideMark/>
          </w:tcPr>
          <w:p w14:paraId="0E33F073" w14:textId="77777777" w:rsidR="00351E97" w:rsidRDefault="00351E97" w:rsidP="0032475C">
            <w:pPr>
              <w:pStyle w:val="ListParagraph"/>
              <w:numPr>
                <w:ilvl w:val="0"/>
                <w:numId w:val="2"/>
              </w:numPr>
              <w:spacing w:line="240" w:lineRule="auto"/>
              <w:rPr>
                <w:rFonts w:eastAsia="Times New Roman" w:cstheme="minorHAnsi"/>
                <w:sz w:val="27"/>
                <w:szCs w:val="27"/>
                <w:lang w:eastAsia="en-CA"/>
              </w:rPr>
            </w:pPr>
            <w:r>
              <w:rPr>
                <w:rFonts w:eastAsia="Times New Roman" w:cstheme="minorHAnsi"/>
                <w:sz w:val="27"/>
                <w:szCs w:val="27"/>
                <w:lang w:eastAsia="en-CA"/>
              </w:rPr>
              <w:t>Internal Network scope created from 172.16.0.50 to 172.16.0.100</w:t>
            </w:r>
          </w:p>
        </w:tc>
        <w:tc>
          <w:tcPr>
            <w:tcW w:w="1787" w:type="dxa"/>
            <w:tcBorders>
              <w:top w:val="single" w:sz="4" w:space="0" w:color="auto"/>
              <w:left w:val="single" w:sz="4" w:space="0" w:color="auto"/>
              <w:bottom w:val="single" w:sz="4" w:space="0" w:color="auto"/>
              <w:right w:val="single" w:sz="4" w:space="0" w:color="auto"/>
            </w:tcBorders>
            <w:hideMark/>
          </w:tcPr>
          <w:p w14:paraId="799C222C" w14:textId="77777777" w:rsidR="00351E97" w:rsidRDefault="00351E97">
            <w:pPr>
              <w:spacing w:line="240" w:lineRule="auto"/>
              <w:jc w:val="center"/>
              <w:rPr>
                <w:rFonts w:eastAsia="Times New Roman" w:cstheme="minorHAnsi"/>
                <w:sz w:val="27"/>
                <w:szCs w:val="27"/>
                <w:lang w:eastAsia="en-CA"/>
              </w:rPr>
            </w:pPr>
            <w:r>
              <w:rPr>
                <w:rFonts w:eastAsia="Times New Roman" w:cstheme="minorHAnsi"/>
                <w:sz w:val="27"/>
                <w:szCs w:val="27"/>
                <w:lang w:eastAsia="en-CA"/>
              </w:rPr>
              <w:t>1</w:t>
            </w:r>
          </w:p>
        </w:tc>
      </w:tr>
      <w:tr w:rsidR="00351E97" w14:paraId="4AC712FE" w14:textId="77777777" w:rsidTr="00351E97">
        <w:tc>
          <w:tcPr>
            <w:tcW w:w="7563" w:type="dxa"/>
            <w:tcBorders>
              <w:top w:val="single" w:sz="4" w:space="0" w:color="auto"/>
              <w:left w:val="single" w:sz="4" w:space="0" w:color="auto"/>
              <w:bottom w:val="single" w:sz="4" w:space="0" w:color="auto"/>
              <w:right w:val="single" w:sz="4" w:space="0" w:color="auto"/>
            </w:tcBorders>
            <w:hideMark/>
          </w:tcPr>
          <w:p w14:paraId="77B535B7" w14:textId="77777777" w:rsidR="00351E97" w:rsidRDefault="00351E97" w:rsidP="0032475C">
            <w:pPr>
              <w:pStyle w:val="ListParagraph"/>
              <w:numPr>
                <w:ilvl w:val="0"/>
                <w:numId w:val="2"/>
              </w:numPr>
              <w:spacing w:line="240" w:lineRule="auto"/>
              <w:rPr>
                <w:rFonts w:eastAsia="Times New Roman" w:cstheme="minorHAnsi"/>
                <w:sz w:val="27"/>
                <w:szCs w:val="27"/>
                <w:lang w:eastAsia="en-CA"/>
              </w:rPr>
            </w:pPr>
            <w:r>
              <w:rPr>
                <w:rFonts w:eastAsia="Times New Roman" w:cstheme="minorHAnsi"/>
                <w:sz w:val="27"/>
                <w:szCs w:val="27"/>
                <w:lang w:eastAsia="en-CA"/>
              </w:rPr>
              <w:t>WDS Role Installed</w:t>
            </w:r>
          </w:p>
        </w:tc>
        <w:tc>
          <w:tcPr>
            <w:tcW w:w="1787" w:type="dxa"/>
            <w:tcBorders>
              <w:top w:val="single" w:sz="4" w:space="0" w:color="auto"/>
              <w:left w:val="single" w:sz="4" w:space="0" w:color="auto"/>
              <w:bottom w:val="single" w:sz="4" w:space="0" w:color="auto"/>
              <w:right w:val="single" w:sz="4" w:space="0" w:color="auto"/>
            </w:tcBorders>
            <w:hideMark/>
          </w:tcPr>
          <w:p w14:paraId="7DDAB7B8" w14:textId="77777777" w:rsidR="00351E97" w:rsidRDefault="00351E97">
            <w:pPr>
              <w:spacing w:line="240" w:lineRule="auto"/>
              <w:jc w:val="center"/>
              <w:rPr>
                <w:rFonts w:eastAsia="Times New Roman" w:cstheme="minorHAnsi"/>
                <w:sz w:val="27"/>
                <w:szCs w:val="27"/>
                <w:lang w:eastAsia="en-CA"/>
              </w:rPr>
            </w:pPr>
            <w:r>
              <w:rPr>
                <w:rFonts w:eastAsia="Times New Roman" w:cstheme="minorHAnsi"/>
                <w:sz w:val="27"/>
                <w:szCs w:val="27"/>
                <w:lang w:eastAsia="en-CA"/>
              </w:rPr>
              <w:t>1</w:t>
            </w:r>
          </w:p>
        </w:tc>
      </w:tr>
      <w:tr w:rsidR="00351E97" w14:paraId="3AE0F91C" w14:textId="77777777" w:rsidTr="00351E97">
        <w:trPr>
          <w:hidden/>
        </w:trPr>
        <w:tc>
          <w:tcPr>
            <w:tcW w:w="7563" w:type="dxa"/>
            <w:tcBorders>
              <w:top w:val="single" w:sz="4" w:space="0" w:color="auto"/>
              <w:left w:val="single" w:sz="4" w:space="0" w:color="auto"/>
              <w:bottom w:val="single" w:sz="4" w:space="0" w:color="auto"/>
              <w:right w:val="single" w:sz="4" w:space="0" w:color="auto"/>
            </w:tcBorders>
            <w:hideMark/>
          </w:tcPr>
          <w:p w14:paraId="52306B92" w14:textId="77777777" w:rsidR="00351E97" w:rsidRDefault="00351E97" w:rsidP="0032475C">
            <w:pPr>
              <w:pStyle w:val="ListParagraph"/>
              <w:numPr>
                <w:ilvl w:val="0"/>
                <w:numId w:val="2"/>
              </w:numPr>
              <w:spacing w:line="240" w:lineRule="auto"/>
              <w:rPr>
                <w:rFonts w:eastAsia="Times New Roman" w:cstheme="minorHAnsi"/>
                <w:vanish/>
                <w:sz w:val="27"/>
                <w:szCs w:val="27"/>
                <w:lang w:eastAsia="en-CA"/>
              </w:rPr>
            </w:pPr>
            <w:r>
              <w:rPr>
                <w:rFonts w:eastAsia="Times New Roman" w:cstheme="minorHAnsi"/>
                <w:vanish/>
                <w:sz w:val="27"/>
                <w:szCs w:val="27"/>
                <w:lang w:eastAsia="en-CA"/>
              </w:rPr>
              <w:t>Install image for Windows Server 2019 Standard Desktop created</w:t>
            </w:r>
          </w:p>
        </w:tc>
        <w:tc>
          <w:tcPr>
            <w:tcW w:w="1787" w:type="dxa"/>
            <w:tcBorders>
              <w:top w:val="single" w:sz="4" w:space="0" w:color="auto"/>
              <w:left w:val="single" w:sz="4" w:space="0" w:color="auto"/>
              <w:bottom w:val="single" w:sz="4" w:space="0" w:color="auto"/>
              <w:right w:val="single" w:sz="4" w:space="0" w:color="auto"/>
            </w:tcBorders>
            <w:hideMark/>
          </w:tcPr>
          <w:p w14:paraId="269B9CF4" w14:textId="77777777" w:rsidR="00351E97" w:rsidRDefault="00351E97">
            <w:pPr>
              <w:spacing w:line="240" w:lineRule="auto"/>
              <w:jc w:val="center"/>
              <w:rPr>
                <w:rFonts w:eastAsia="Times New Roman" w:cstheme="minorHAnsi"/>
                <w:vanish/>
                <w:sz w:val="27"/>
                <w:szCs w:val="27"/>
                <w:lang w:eastAsia="en-CA"/>
              </w:rPr>
            </w:pPr>
            <w:r>
              <w:rPr>
                <w:rFonts w:eastAsia="Times New Roman" w:cstheme="minorHAnsi"/>
                <w:vanish/>
                <w:sz w:val="27"/>
                <w:szCs w:val="27"/>
                <w:lang w:eastAsia="en-CA"/>
              </w:rPr>
              <w:t>1</w:t>
            </w:r>
          </w:p>
        </w:tc>
      </w:tr>
      <w:tr w:rsidR="00351E97" w14:paraId="14A8F485" w14:textId="77777777" w:rsidTr="00351E97">
        <w:tc>
          <w:tcPr>
            <w:tcW w:w="7563" w:type="dxa"/>
            <w:tcBorders>
              <w:top w:val="single" w:sz="4" w:space="0" w:color="auto"/>
              <w:left w:val="single" w:sz="4" w:space="0" w:color="auto"/>
              <w:bottom w:val="single" w:sz="4" w:space="0" w:color="auto"/>
              <w:right w:val="single" w:sz="4" w:space="0" w:color="auto"/>
            </w:tcBorders>
            <w:hideMark/>
          </w:tcPr>
          <w:p w14:paraId="63C1710D" w14:textId="77777777" w:rsidR="00351E97" w:rsidRDefault="00351E97" w:rsidP="0032475C">
            <w:pPr>
              <w:pStyle w:val="ListParagraph"/>
              <w:numPr>
                <w:ilvl w:val="0"/>
                <w:numId w:val="2"/>
              </w:numPr>
              <w:spacing w:line="240" w:lineRule="auto"/>
              <w:rPr>
                <w:rFonts w:eastAsia="Times New Roman" w:cstheme="minorHAnsi"/>
                <w:sz w:val="27"/>
                <w:szCs w:val="27"/>
                <w:lang w:eastAsia="en-CA"/>
              </w:rPr>
            </w:pPr>
            <w:r>
              <w:rPr>
                <w:rFonts w:eastAsia="Times New Roman" w:cstheme="minorHAnsi"/>
                <w:sz w:val="27"/>
                <w:szCs w:val="27"/>
                <w:lang w:eastAsia="en-CA"/>
              </w:rPr>
              <w:t>Network install works for WDS Image</w:t>
            </w:r>
          </w:p>
        </w:tc>
        <w:tc>
          <w:tcPr>
            <w:tcW w:w="1787" w:type="dxa"/>
            <w:tcBorders>
              <w:top w:val="single" w:sz="4" w:space="0" w:color="auto"/>
              <w:left w:val="single" w:sz="4" w:space="0" w:color="auto"/>
              <w:bottom w:val="single" w:sz="4" w:space="0" w:color="auto"/>
              <w:right w:val="single" w:sz="4" w:space="0" w:color="auto"/>
            </w:tcBorders>
            <w:hideMark/>
          </w:tcPr>
          <w:p w14:paraId="0F1ADD50" w14:textId="77777777" w:rsidR="00351E97" w:rsidRDefault="00351E97">
            <w:pPr>
              <w:spacing w:line="240" w:lineRule="auto"/>
              <w:jc w:val="center"/>
              <w:rPr>
                <w:rFonts w:eastAsia="Times New Roman" w:cstheme="minorHAnsi"/>
                <w:sz w:val="27"/>
                <w:szCs w:val="27"/>
                <w:lang w:eastAsia="en-CA"/>
              </w:rPr>
            </w:pPr>
            <w:r>
              <w:rPr>
                <w:rFonts w:eastAsia="Times New Roman" w:cstheme="minorHAnsi"/>
                <w:sz w:val="27"/>
                <w:szCs w:val="27"/>
                <w:lang w:eastAsia="en-CA"/>
              </w:rPr>
              <w:t>1</w:t>
            </w:r>
          </w:p>
        </w:tc>
      </w:tr>
      <w:tr w:rsidR="00351E97" w14:paraId="0832EDB7" w14:textId="77777777" w:rsidTr="00351E97">
        <w:tc>
          <w:tcPr>
            <w:tcW w:w="7563" w:type="dxa"/>
            <w:tcBorders>
              <w:top w:val="single" w:sz="4" w:space="0" w:color="auto"/>
              <w:left w:val="single" w:sz="4" w:space="0" w:color="auto"/>
              <w:bottom w:val="single" w:sz="4" w:space="0" w:color="auto"/>
              <w:right w:val="single" w:sz="4" w:space="0" w:color="auto"/>
            </w:tcBorders>
            <w:hideMark/>
          </w:tcPr>
          <w:p w14:paraId="30B95D79" w14:textId="77777777" w:rsidR="00351E97" w:rsidRDefault="00351E97" w:rsidP="0032475C">
            <w:pPr>
              <w:pStyle w:val="ListParagraph"/>
              <w:numPr>
                <w:ilvl w:val="0"/>
                <w:numId w:val="2"/>
              </w:numPr>
              <w:spacing w:line="240" w:lineRule="auto"/>
              <w:rPr>
                <w:rFonts w:eastAsia="Times New Roman" w:cstheme="minorHAnsi"/>
                <w:sz w:val="27"/>
                <w:szCs w:val="27"/>
                <w:lang w:eastAsia="en-CA"/>
              </w:rPr>
            </w:pPr>
            <w:r>
              <w:rPr>
                <w:rFonts w:eastAsia="Times New Roman" w:cstheme="minorHAnsi"/>
                <w:sz w:val="27"/>
                <w:szCs w:val="27"/>
                <w:lang w:eastAsia="en-CA"/>
              </w:rPr>
              <w:t>Member Server created (through WDS) and configured</w:t>
            </w:r>
          </w:p>
        </w:tc>
        <w:tc>
          <w:tcPr>
            <w:tcW w:w="1787" w:type="dxa"/>
            <w:tcBorders>
              <w:top w:val="single" w:sz="4" w:space="0" w:color="auto"/>
              <w:left w:val="single" w:sz="4" w:space="0" w:color="auto"/>
              <w:bottom w:val="single" w:sz="4" w:space="0" w:color="auto"/>
              <w:right w:val="single" w:sz="4" w:space="0" w:color="auto"/>
            </w:tcBorders>
            <w:hideMark/>
          </w:tcPr>
          <w:p w14:paraId="5243A58D" w14:textId="77777777" w:rsidR="00351E97" w:rsidRDefault="00351E97">
            <w:pPr>
              <w:spacing w:line="240" w:lineRule="auto"/>
              <w:jc w:val="center"/>
              <w:rPr>
                <w:rFonts w:eastAsia="Times New Roman" w:cstheme="minorHAnsi"/>
                <w:sz w:val="27"/>
                <w:szCs w:val="27"/>
                <w:lang w:eastAsia="en-CA"/>
              </w:rPr>
            </w:pPr>
            <w:r>
              <w:rPr>
                <w:rFonts w:eastAsia="Times New Roman" w:cstheme="minorHAnsi"/>
                <w:sz w:val="27"/>
                <w:szCs w:val="27"/>
                <w:lang w:eastAsia="en-CA"/>
              </w:rPr>
              <w:t>1</w:t>
            </w:r>
          </w:p>
        </w:tc>
      </w:tr>
    </w:tbl>
    <w:p w14:paraId="24D630A4" w14:textId="77777777" w:rsidR="00351E97" w:rsidRDefault="00351E97" w:rsidP="00351E97">
      <w:pPr>
        <w:spacing w:line="360" w:lineRule="auto"/>
        <w:rPr>
          <w:rFonts w:cstheme="minorHAnsi"/>
        </w:rPr>
      </w:pPr>
    </w:p>
    <w:p w14:paraId="4814CF08" w14:textId="77777777" w:rsidR="00351E97" w:rsidRDefault="00351E97" w:rsidP="00351E97">
      <w:pPr>
        <w:spacing w:line="360" w:lineRule="auto"/>
        <w:rPr>
          <w:rFonts w:cstheme="minorHAnsi"/>
        </w:rPr>
      </w:pPr>
      <w:r>
        <w:rPr>
          <w:rFonts w:cstheme="minorHAnsi"/>
          <w:highlight w:val="yellow"/>
        </w:rPr>
        <w:t xml:space="preserve">Include a screenshot showing the DHCP role on your DC1 VM. </w:t>
      </w:r>
    </w:p>
    <w:p w14:paraId="7370136D" w14:textId="5A46FAF2" w:rsidR="004C20CE" w:rsidRDefault="004C20CE" w:rsidP="00351E97">
      <w:pPr>
        <w:spacing w:line="360" w:lineRule="auto"/>
        <w:rPr>
          <w:rFonts w:cstheme="minorHAnsi"/>
        </w:rPr>
      </w:pPr>
      <w:r>
        <w:rPr>
          <w:rFonts w:cstheme="minorHAnsi"/>
          <w:noProof/>
          <w14:ligatures w14:val="standardContextual"/>
        </w:rPr>
        <w:drawing>
          <wp:inline distT="0" distB="0" distL="0" distR="0" wp14:anchorId="701609C0" wp14:editId="4A70489A">
            <wp:extent cx="5943600" cy="3907155"/>
            <wp:effectExtent l="0" t="0" r="0" b="0"/>
            <wp:docPr id="93525672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56729" name="Picture 3"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3907155"/>
                    </a:xfrm>
                    <a:prstGeom prst="rect">
                      <a:avLst/>
                    </a:prstGeom>
                  </pic:spPr>
                </pic:pic>
              </a:graphicData>
            </a:graphic>
          </wp:inline>
        </w:drawing>
      </w:r>
    </w:p>
    <w:p w14:paraId="61573C5F" w14:textId="77777777" w:rsidR="00351E97" w:rsidRDefault="00351E97" w:rsidP="00351E97">
      <w:pPr>
        <w:spacing w:line="360" w:lineRule="auto"/>
        <w:rPr>
          <w:rFonts w:cstheme="minorHAnsi"/>
        </w:rPr>
      </w:pPr>
    </w:p>
    <w:p w14:paraId="6AB3F9E0" w14:textId="77777777" w:rsidR="00351E97" w:rsidRDefault="00351E97" w:rsidP="00351E97">
      <w:pPr>
        <w:spacing w:line="360" w:lineRule="auto"/>
        <w:rPr>
          <w:rFonts w:cstheme="minorHAnsi"/>
        </w:rPr>
      </w:pPr>
      <w:r>
        <w:rPr>
          <w:rFonts w:cstheme="minorHAnsi"/>
          <w:highlight w:val="yellow"/>
        </w:rPr>
        <w:t xml:space="preserve">Include a screenshot showing the Internal Scope (IP addresses 172.16.0.50 to 172.16.0.100) on your DC1 VM. </w:t>
      </w:r>
    </w:p>
    <w:p w14:paraId="50B19935" w14:textId="765E8B3D" w:rsidR="00351E97" w:rsidRDefault="005E3E55" w:rsidP="00351E97">
      <w:pPr>
        <w:spacing w:line="360" w:lineRule="auto"/>
        <w:rPr>
          <w:rFonts w:cstheme="minorHAnsi"/>
        </w:rPr>
      </w:pPr>
      <w:r>
        <w:rPr>
          <w:rFonts w:cstheme="minorHAnsi"/>
          <w:noProof/>
          <w14:ligatures w14:val="standardContextual"/>
        </w:rPr>
        <w:lastRenderedPageBreak/>
        <w:drawing>
          <wp:inline distT="0" distB="0" distL="0" distR="0" wp14:anchorId="618629D0" wp14:editId="2E47288A">
            <wp:extent cx="5943600" cy="4558030"/>
            <wp:effectExtent l="0" t="0" r="0" b="0"/>
            <wp:docPr id="201833660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336605" name="Picture 5"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4558030"/>
                    </a:xfrm>
                    <a:prstGeom prst="rect">
                      <a:avLst/>
                    </a:prstGeom>
                  </pic:spPr>
                </pic:pic>
              </a:graphicData>
            </a:graphic>
          </wp:inline>
        </w:drawing>
      </w:r>
    </w:p>
    <w:p w14:paraId="484F5707" w14:textId="77777777" w:rsidR="00351E97" w:rsidRDefault="00351E97" w:rsidP="00351E97">
      <w:pPr>
        <w:spacing w:line="360" w:lineRule="auto"/>
        <w:rPr>
          <w:rFonts w:cstheme="minorHAnsi"/>
        </w:rPr>
      </w:pPr>
      <w:r>
        <w:rPr>
          <w:rFonts w:cstheme="minorHAnsi"/>
          <w:highlight w:val="yellow"/>
        </w:rPr>
        <w:t xml:space="preserve">Include a screenshot showing the WDS role on your DC1 VM. </w:t>
      </w:r>
    </w:p>
    <w:p w14:paraId="29941B65" w14:textId="6C0FD25C" w:rsidR="00C455A8" w:rsidRDefault="00C455A8" w:rsidP="00351E97">
      <w:pPr>
        <w:spacing w:line="360" w:lineRule="auto"/>
        <w:rPr>
          <w:rFonts w:cstheme="minorHAnsi"/>
        </w:rPr>
      </w:pPr>
      <w:r>
        <w:rPr>
          <w:rFonts w:cstheme="minorHAnsi"/>
          <w:noProof/>
          <w14:ligatures w14:val="standardContextual"/>
        </w:rPr>
        <w:lastRenderedPageBreak/>
        <w:drawing>
          <wp:inline distT="0" distB="0" distL="0" distR="0" wp14:anchorId="3606071D" wp14:editId="1A2B74EE">
            <wp:extent cx="5943600" cy="4011930"/>
            <wp:effectExtent l="0" t="0" r="0" b="7620"/>
            <wp:docPr id="58127660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276603" name="Picture 4"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4011930"/>
                    </a:xfrm>
                    <a:prstGeom prst="rect">
                      <a:avLst/>
                    </a:prstGeom>
                  </pic:spPr>
                </pic:pic>
              </a:graphicData>
            </a:graphic>
          </wp:inline>
        </w:drawing>
      </w:r>
    </w:p>
    <w:p w14:paraId="26CA7A0A" w14:textId="6419EC86" w:rsidR="00351E97" w:rsidRDefault="00351E97" w:rsidP="00351E97">
      <w:pPr>
        <w:spacing w:line="360" w:lineRule="auto"/>
        <w:rPr>
          <w:rFonts w:cstheme="minorHAnsi"/>
        </w:rPr>
      </w:pPr>
      <w:r>
        <w:rPr>
          <w:rFonts w:cstheme="minorHAnsi"/>
          <w:highlight w:val="yellow"/>
        </w:rPr>
        <w:t>Include a screenshot showing the WDS install or boot image on your DC1 VM.</w:t>
      </w:r>
    </w:p>
    <w:p w14:paraId="40B8AAF3" w14:textId="1190E95F" w:rsidR="00351E97" w:rsidRDefault="00F624F5" w:rsidP="00351E97">
      <w:pPr>
        <w:spacing w:line="360" w:lineRule="auto"/>
        <w:rPr>
          <w:rFonts w:cstheme="minorHAnsi"/>
        </w:rPr>
      </w:pPr>
      <w:r>
        <w:rPr>
          <w:rFonts w:cstheme="minorHAnsi"/>
          <w:noProof/>
          <w14:ligatures w14:val="standardContextual"/>
        </w:rPr>
        <w:lastRenderedPageBreak/>
        <w:drawing>
          <wp:inline distT="0" distB="0" distL="0" distR="0" wp14:anchorId="7F559C2E" wp14:editId="339DCE29">
            <wp:extent cx="5943600" cy="4712970"/>
            <wp:effectExtent l="0" t="0" r="0" b="0"/>
            <wp:docPr id="151619300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93001" name="Picture 2"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4712970"/>
                    </a:xfrm>
                    <a:prstGeom prst="rect">
                      <a:avLst/>
                    </a:prstGeom>
                  </pic:spPr>
                </pic:pic>
              </a:graphicData>
            </a:graphic>
          </wp:inline>
        </w:drawing>
      </w:r>
    </w:p>
    <w:p w14:paraId="0782F38A" w14:textId="77777777" w:rsidR="00351E97" w:rsidRDefault="00351E97" w:rsidP="00351E97">
      <w:pPr>
        <w:spacing w:line="360" w:lineRule="auto"/>
        <w:rPr>
          <w:rFonts w:cstheme="minorHAnsi"/>
        </w:rPr>
      </w:pPr>
      <w:r>
        <w:rPr>
          <w:rFonts w:cstheme="minorHAnsi"/>
          <w:highlight w:val="yellow"/>
        </w:rPr>
        <w:t>Include a screenshot showing a Network install on a child VM, (you can create a temporary VM and screenshot that one if you already created all the VMs)</w:t>
      </w:r>
    </w:p>
    <w:p w14:paraId="45C59EA5" w14:textId="3E364522" w:rsidR="00351E97" w:rsidRDefault="00351E97" w:rsidP="00351E97">
      <w:pPr>
        <w:spacing w:line="360" w:lineRule="auto"/>
        <w:rPr>
          <w:rFonts w:cstheme="minorHAnsi"/>
        </w:rPr>
      </w:pPr>
      <w:r>
        <w:rPr>
          <w:rFonts w:cstheme="minorHAnsi"/>
          <w:noProof/>
        </w:rPr>
        <w:lastRenderedPageBreak/>
        <w:drawing>
          <wp:inline distT="0" distB="0" distL="0" distR="0" wp14:anchorId="1F1FE5F5" wp14:editId="7DC65EF8">
            <wp:extent cx="5800725" cy="4924425"/>
            <wp:effectExtent l="0" t="0" r="9525" b="9525"/>
            <wp:docPr id="921731600" name="Picture 9"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31600" name="Picture 9" descr="A computer screen 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00725" cy="4924425"/>
                    </a:xfrm>
                    <a:prstGeom prst="rect">
                      <a:avLst/>
                    </a:prstGeom>
                    <a:noFill/>
                    <a:ln>
                      <a:noFill/>
                    </a:ln>
                  </pic:spPr>
                </pic:pic>
              </a:graphicData>
            </a:graphic>
          </wp:inline>
        </w:drawing>
      </w:r>
    </w:p>
    <w:p w14:paraId="4963EB8B" w14:textId="77777777" w:rsidR="00351E97" w:rsidRDefault="00351E97" w:rsidP="00351E97">
      <w:pPr>
        <w:pStyle w:val="ListParagraph"/>
        <w:numPr>
          <w:ilvl w:val="0"/>
          <w:numId w:val="1"/>
        </w:numPr>
        <w:spacing w:line="360" w:lineRule="auto"/>
        <w:rPr>
          <w:rFonts w:cstheme="minorHAnsi"/>
        </w:rPr>
      </w:pPr>
      <w:r>
        <w:rPr>
          <w:rFonts w:cstheme="minorHAnsi"/>
        </w:rPr>
        <w:t xml:space="preserve">Make one of the servers your primary domain controller with a domain name of </w:t>
      </w:r>
      <w:proofErr w:type="spellStart"/>
      <w:r>
        <w:rPr>
          <w:rFonts w:cstheme="minorHAnsi"/>
          <w:i/>
          <w:iCs/>
        </w:rPr>
        <w:t>YourLastName</w:t>
      </w:r>
      <w:r>
        <w:rPr>
          <w:rFonts w:cstheme="minorHAnsi"/>
        </w:rPr>
        <w:t>Project.local</w:t>
      </w:r>
      <w:proofErr w:type="spellEnd"/>
      <w:r>
        <w:rPr>
          <w:rFonts w:cstheme="minorHAnsi"/>
        </w:rPr>
        <w:t xml:space="preserve">. </w:t>
      </w:r>
      <w:r>
        <w:rPr>
          <w:rFonts w:cstheme="minorHAnsi"/>
          <w:b/>
          <w:bCs/>
        </w:rPr>
        <w:t>Truncate as needed to be 15 characters or less.</w:t>
      </w:r>
    </w:p>
    <w:tbl>
      <w:tblPr>
        <w:tblStyle w:val="TableGrid"/>
        <w:tblW w:w="9586" w:type="dxa"/>
        <w:tblInd w:w="0" w:type="dxa"/>
        <w:tblLook w:val="04A0" w:firstRow="1" w:lastRow="0" w:firstColumn="1" w:lastColumn="0" w:noHBand="0" w:noVBand="1"/>
      </w:tblPr>
      <w:tblGrid>
        <w:gridCol w:w="7799"/>
        <w:gridCol w:w="1787"/>
      </w:tblGrid>
      <w:tr w:rsidR="00351E97" w14:paraId="2D79D5FB" w14:textId="77777777" w:rsidTr="00351E97">
        <w:tc>
          <w:tcPr>
            <w:tcW w:w="7799" w:type="dxa"/>
            <w:tcBorders>
              <w:top w:val="single" w:sz="4" w:space="0" w:color="auto"/>
              <w:left w:val="single" w:sz="4" w:space="0" w:color="auto"/>
              <w:bottom w:val="single" w:sz="4" w:space="0" w:color="auto"/>
              <w:right w:val="single" w:sz="4" w:space="0" w:color="auto"/>
            </w:tcBorders>
            <w:hideMark/>
          </w:tcPr>
          <w:p w14:paraId="195017E7" w14:textId="77777777" w:rsidR="00351E97" w:rsidRDefault="00351E97" w:rsidP="0032475C">
            <w:pPr>
              <w:pStyle w:val="ListParagraph"/>
              <w:numPr>
                <w:ilvl w:val="0"/>
                <w:numId w:val="2"/>
              </w:numPr>
              <w:spacing w:line="240" w:lineRule="auto"/>
              <w:rPr>
                <w:rFonts w:eastAsia="Times New Roman" w:cstheme="minorHAnsi"/>
                <w:sz w:val="27"/>
                <w:szCs w:val="27"/>
                <w:lang w:eastAsia="en-CA"/>
              </w:rPr>
            </w:pPr>
            <w:r>
              <w:rPr>
                <w:rFonts w:eastAsia="Times New Roman" w:cstheme="minorHAnsi"/>
                <w:sz w:val="27"/>
                <w:szCs w:val="27"/>
                <w:lang w:eastAsia="en-CA"/>
              </w:rPr>
              <w:t>DC1 Server Installed and configured</w:t>
            </w:r>
          </w:p>
        </w:tc>
        <w:tc>
          <w:tcPr>
            <w:tcW w:w="1787" w:type="dxa"/>
            <w:tcBorders>
              <w:top w:val="single" w:sz="4" w:space="0" w:color="auto"/>
              <w:left w:val="single" w:sz="4" w:space="0" w:color="auto"/>
              <w:bottom w:val="single" w:sz="4" w:space="0" w:color="auto"/>
              <w:right w:val="single" w:sz="4" w:space="0" w:color="auto"/>
            </w:tcBorders>
            <w:hideMark/>
          </w:tcPr>
          <w:p w14:paraId="30B1BBAE" w14:textId="77777777" w:rsidR="00351E97" w:rsidRDefault="00351E97">
            <w:pPr>
              <w:spacing w:line="240" w:lineRule="auto"/>
              <w:jc w:val="center"/>
              <w:rPr>
                <w:rFonts w:eastAsia="Times New Roman" w:cstheme="minorHAnsi"/>
                <w:sz w:val="27"/>
                <w:szCs w:val="27"/>
                <w:lang w:eastAsia="en-CA"/>
              </w:rPr>
            </w:pPr>
            <w:r>
              <w:rPr>
                <w:rFonts w:eastAsia="Times New Roman" w:cstheme="minorHAnsi"/>
                <w:sz w:val="27"/>
                <w:szCs w:val="27"/>
                <w:lang w:eastAsia="en-CA"/>
              </w:rPr>
              <w:t>1</w:t>
            </w:r>
          </w:p>
        </w:tc>
      </w:tr>
      <w:tr w:rsidR="00351E97" w14:paraId="5D0A4F6E" w14:textId="77777777" w:rsidTr="00351E97">
        <w:tc>
          <w:tcPr>
            <w:tcW w:w="7799" w:type="dxa"/>
            <w:tcBorders>
              <w:top w:val="single" w:sz="4" w:space="0" w:color="auto"/>
              <w:left w:val="single" w:sz="4" w:space="0" w:color="auto"/>
              <w:bottom w:val="single" w:sz="4" w:space="0" w:color="auto"/>
              <w:right w:val="single" w:sz="4" w:space="0" w:color="auto"/>
            </w:tcBorders>
            <w:hideMark/>
          </w:tcPr>
          <w:p w14:paraId="3612DADF" w14:textId="77777777" w:rsidR="00351E97" w:rsidRDefault="00351E97" w:rsidP="0032475C">
            <w:pPr>
              <w:pStyle w:val="ListParagraph"/>
              <w:numPr>
                <w:ilvl w:val="0"/>
                <w:numId w:val="2"/>
              </w:numPr>
              <w:spacing w:line="240" w:lineRule="auto"/>
              <w:rPr>
                <w:rFonts w:eastAsia="Times New Roman" w:cstheme="minorHAnsi"/>
                <w:sz w:val="27"/>
                <w:szCs w:val="27"/>
                <w:lang w:eastAsia="en-CA"/>
              </w:rPr>
            </w:pPr>
            <w:r>
              <w:rPr>
                <w:rFonts w:eastAsia="Times New Roman" w:cstheme="minorHAnsi"/>
                <w:sz w:val="27"/>
                <w:szCs w:val="27"/>
                <w:lang w:eastAsia="en-CA"/>
              </w:rPr>
              <w:t xml:space="preserve">DC1 Server is a Domain Controller (DC) </w:t>
            </w:r>
          </w:p>
        </w:tc>
        <w:tc>
          <w:tcPr>
            <w:tcW w:w="1787" w:type="dxa"/>
            <w:tcBorders>
              <w:top w:val="single" w:sz="4" w:space="0" w:color="auto"/>
              <w:left w:val="single" w:sz="4" w:space="0" w:color="auto"/>
              <w:bottom w:val="single" w:sz="4" w:space="0" w:color="auto"/>
              <w:right w:val="single" w:sz="4" w:space="0" w:color="auto"/>
            </w:tcBorders>
            <w:hideMark/>
          </w:tcPr>
          <w:p w14:paraId="0C636AF1" w14:textId="77777777" w:rsidR="00351E97" w:rsidRDefault="00351E97">
            <w:pPr>
              <w:spacing w:line="240" w:lineRule="auto"/>
              <w:jc w:val="center"/>
              <w:rPr>
                <w:rFonts w:eastAsia="Times New Roman" w:cstheme="minorHAnsi"/>
                <w:sz w:val="27"/>
                <w:szCs w:val="27"/>
                <w:lang w:eastAsia="en-CA"/>
              </w:rPr>
            </w:pPr>
            <w:r>
              <w:rPr>
                <w:rFonts w:eastAsia="Times New Roman" w:cstheme="minorHAnsi"/>
                <w:sz w:val="27"/>
                <w:szCs w:val="27"/>
                <w:lang w:eastAsia="en-CA"/>
              </w:rPr>
              <w:t>1</w:t>
            </w:r>
          </w:p>
        </w:tc>
      </w:tr>
      <w:tr w:rsidR="00351E97" w14:paraId="5CB44914" w14:textId="77777777" w:rsidTr="00351E97">
        <w:tc>
          <w:tcPr>
            <w:tcW w:w="7799" w:type="dxa"/>
            <w:tcBorders>
              <w:top w:val="single" w:sz="4" w:space="0" w:color="auto"/>
              <w:left w:val="single" w:sz="4" w:space="0" w:color="auto"/>
              <w:bottom w:val="single" w:sz="4" w:space="0" w:color="auto"/>
              <w:right w:val="single" w:sz="4" w:space="0" w:color="auto"/>
            </w:tcBorders>
            <w:hideMark/>
          </w:tcPr>
          <w:p w14:paraId="6F960B6B" w14:textId="77777777" w:rsidR="00351E97" w:rsidRDefault="00351E97" w:rsidP="0032475C">
            <w:pPr>
              <w:pStyle w:val="ListParagraph"/>
              <w:numPr>
                <w:ilvl w:val="0"/>
                <w:numId w:val="2"/>
              </w:numPr>
              <w:spacing w:line="240" w:lineRule="auto"/>
              <w:rPr>
                <w:rFonts w:eastAsia="Times New Roman" w:cstheme="minorHAnsi"/>
                <w:sz w:val="27"/>
                <w:szCs w:val="27"/>
                <w:lang w:eastAsia="en-CA"/>
              </w:rPr>
            </w:pPr>
            <w:r>
              <w:rPr>
                <w:rFonts w:eastAsia="Times New Roman" w:cstheme="minorHAnsi"/>
                <w:sz w:val="27"/>
                <w:szCs w:val="27"/>
                <w:lang w:eastAsia="en-CA"/>
              </w:rPr>
              <w:t>Domain name is correct</w:t>
            </w:r>
          </w:p>
        </w:tc>
        <w:tc>
          <w:tcPr>
            <w:tcW w:w="1787" w:type="dxa"/>
            <w:tcBorders>
              <w:top w:val="single" w:sz="4" w:space="0" w:color="auto"/>
              <w:left w:val="single" w:sz="4" w:space="0" w:color="auto"/>
              <w:bottom w:val="single" w:sz="4" w:space="0" w:color="auto"/>
              <w:right w:val="single" w:sz="4" w:space="0" w:color="auto"/>
            </w:tcBorders>
            <w:hideMark/>
          </w:tcPr>
          <w:p w14:paraId="6A410D9E" w14:textId="77777777" w:rsidR="00351E97" w:rsidRDefault="00351E97">
            <w:pPr>
              <w:spacing w:line="240" w:lineRule="auto"/>
              <w:jc w:val="center"/>
              <w:rPr>
                <w:rFonts w:eastAsia="Times New Roman" w:cstheme="minorHAnsi"/>
                <w:sz w:val="27"/>
                <w:szCs w:val="27"/>
                <w:lang w:eastAsia="en-CA"/>
              </w:rPr>
            </w:pPr>
            <w:r>
              <w:rPr>
                <w:rFonts w:eastAsia="Times New Roman" w:cstheme="minorHAnsi"/>
                <w:sz w:val="27"/>
                <w:szCs w:val="27"/>
                <w:lang w:eastAsia="en-CA"/>
              </w:rPr>
              <w:t>1</w:t>
            </w:r>
          </w:p>
        </w:tc>
      </w:tr>
    </w:tbl>
    <w:p w14:paraId="0B646693" w14:textId="77777777" w:rsidR="00351E97" w:rsidRDefault="00351E97" w:rsidP="00351E97">
      <w:pPr>
        <w:spacing w:line="360" w:lineRule="auto"/>
        <w:rPr>
          <w:rFonts w:cstheme="minorHAnsi"/>
        </w:rPr>
      </w:pPr>
    </w:p>
    <w:p w14:paraId="25BFD4DE" w14:textId="77777777" w:rsidR="00351E97" w:rsidRDefault="00351E97" w:rsidP="00351E97">
      <w:pPr>
        <w:spacing w:line="360" w:lineRule="auto"/>
        <w:rPr>
          <w:rFonts w:cstheme="minorHAnsi"/>
        </w:rPr>
      </w:pPr>
      <w:r>
        <w:rPr>
          <w:rFonts w:cstheme="minorHAnsi"/>
          <w:highlight w:val="yellow"/>
        </w:rPr>
        <w:t>Include a screenshot of this VMs Server Manager window showing the Domain Controller Role, along with the name of the domain.</w:t>
      </w:r>
    </w:p>
    <w:p w14:paraId="4B561CB8" w14:textId="459F5D43" w:rsidR="00351E97" w:rsidRDefault="0023072E" w:rsidP="00351E97">
      <w:pPr>
        <w:spacing w:line="360" w:lineRule="auto"/>
        <w:rPr>
          <w:rFonts w:cstheme="minorHAnsi"/>
        </w:rPr>
      </w:pPr>
      <w:r>
        <w:rPr>
          <w:rFonts w:cstheme="minorHAnsi"/>
          <w:noProof/>
          <w14:ligatures w14:val="standardContextual"/>
        </w:rPr>
        <w:lastRenderedPageBreak/>
        <w:drawing>
          <wp:inline distT="0" distB="0" distL="0" distR="0" wp14:anchorId="0DC9B1FB" wp14:editId="20D896E9">
            <wp:extent cx="5943600" cy="4671060"/>
            <wp:effectExtent l="0" t="0" r="0" b="0"/>
            <wp:docPr id="113286961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69615" name="Picture 3"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4671060"/>
                    </a:xfrm>
                    <a:prstGeom prst="rect">
                      <a:avLst/>
                    </a:prstGeom>
                  </pic:spPr>
                </pic:pic>
              </a:graphicData>
            </a:graphic>
          </wp:inline>
        </w:drawing>
      </w:r>
    </w:p>
    <w:p w14:paraId="4198910A" w14:textId="77777777" w:rsidR="00351E97" w:rsidRDefault="00351E97" w:rsidP="00351E97">
      <w:pPr>
        <w:spacing w:line="360" w:lineRule="auto"/>
        <w:rPr>
          <w:rFonts w:cstheme="minorHAnsi"/>
        </w:rPr>
      </w:pPr>
    </w:p>
    <w:p w14:paraId="15011071" w14:textId="77777777" w:rsidR="00351E97" w:rsidRDefault="00351E97" w:rsidP="00351E97">
      <w:pPr>
        <w:pStyle w:val="ListParagraph"/>
        <w:numPr>
          <w:ilvl w:val="0"/>
          <w:numId w:val="1"/>
        </w:numPr>
        <w:spacing w:line="360" w:lineRule="auto"/>
        <w:rPr>
          <w:rFonts w:cstheme="minorHAnsi"/>
        </w:rPr>
      </w:pPr>
      <w:r>
        <w:rPr>
          <w:rFonts w:cstheme="minorHAnsi"/>
        </w:rPr>
        <w:t>Configure the second server as a Member Server</w:t>
      </w:r>
    </w:p>
    <w:tbl>
      <w:tblPr>
        <w:tblStyle w:val="TableGrid"/>
        <w:tblW w:w="9586" w:type="dxa"/>
        <w:tblInd w:w="0" w:type="dxa"/>
        <w:tblLook w:val="04A0" w:firstRow="1" w:lastRow="0" w:firstColumn="1" w:lastColumn="0" w:noHBand="0" w:noVBand="1"/>
      </w:tblPr>
      <w:tblGrid>
        <w:gridCol w:w="7799"/>
        <w:gridCol w:w="1787"/>
      </w:tblGrid>
      <w:tr w:rsidR="00351E97" w14:paraId="44A18EEE" w14:textId="77777777" w:rsidTr="00351E97">
        <w:tc>
          <w:tcPr>
            <w:tcW w:w="7799" w:type="dxa"/>
            <w:tcBorders>
              <w:top w:val="single" w:sz="4" w:space="0" w:color="auto"/>
              <w:left w:val="single" w:sz="4" w:space="0" w:color="auto"/>
              <w:bottom w:val="single" w:sz="4" w:space="0" w:color="auto"/>
              <w:right w:val="single" w:sz="4" w:space="0" w:color="auto"/>
            </w:tcBorders>
            <w:hideMark/>
          </w:tcPr>
          <w:p w14:paraId="64E0706D" w14:textId="77777777" w:rsidR="00351E97" w:rsidRDefault="00351E97" w:rsidP="0032475C">
            <w:pPr>
              <w:pStyle w:val="ListParagraph"/>
              <w:numPr>
                <w:ilvl w:val="0"/>
                <w:numId w:val="2"/>
              </w:numPr>
              <w:spacing w:line="240" w:lineRule="auto"/>
              <w:rPr>
                <w:rFonts w:eastAsia="Times New Roman" w:cstheme="minorHAnsi"/>
                <w:sz w:val="27"/>
                <w:szCs w:val="27"/>
                <w:lang w:eastAsia="en-CA"/>
              </w:rPr>
            </w:pPr>
            <w:r>
              <w:rPr>
                <w:rFonts w:eastAsia="Times New Roman" w:cstheme="minorHAnsi"/>
                <w:sz w:val="27"/>
                <w:szCs w:val="27"/>
                <w:lang w:eastAsia="en-CA"/>
              </w:rPr>
              <w:t>Member server added to the domain</w:t>
            </w:r>
          </w:p>
        </w:tc>
        <w:tc>
          <w:tcPr>
            <w:tcW w:w="1787" w:type="dxa"/>
            <w:tcBorders>
              <w:top w:val="single" w:sz="4" w:space="0" w:color="auto"/>
              <w:left w:val="single" w:sz="4" w:space="0" w:color="auto"/>
              <w:bottom w:val="single" w:sz="4" w:space="0" w:color="auto"/>
              <w:right w:val="single" w:sz="4" w:space="0" w:color="auto"/>
            </w:tcBorders>
            <w:hideMark/>
          </w:tcPr>
          <w:p w14:paraId="1145FA57" w14:textId="77777777" w:rsidR="00351E97" w:rsidRDefault="00351E97">
            <w:pPr>
              <w:spacing w:line="240" w:lineRule="auto"/>
              <w:jc w:val="center"/>
              <w:rPr>
                <w:rFonts w:eastAsia="Times New Roman" w:cstheme="minorHAnsi"/>
                <w:sz w:val="27"/>
                <w:szCs w:val="27"/>
                <w:lang w:eastAsia="en-CA"/>
              </w:rPr>
            </w:pPr>
            <w:r>
              <w:rPr>
                <w:rFonts w:eastAsia="Times New Roman" w:cstheme="minorHAnsi"/>
                <w:sz w:val="27"/>
                <w:szCs w:val="27"/>
                <w:lang w:eastAsia="en-CA"/>
              </w:rPr>
              <w:t>1</w:t>
            </w:r>
          </w:p>
        </w:tc>
      </w:tr>
    </w:tbl>
    <w:p w14:paraId="04F52A90" w14:textId="77777777" w:rsidR="00351E97" w:rsidRDefault="00351E97" w:rsidP="00351E97">
      <w:pPr>
        <w:spacing w:line="240" w:lineRule="auto"/>
        <w:rPr>
          <w:rFonts w:cstheme="minorHAnsi"/>
        </w:rPr>
      </w:pPr>
    </w:p>
    <w:p w14:paraId="4C6E9195" w14:textId="77777777" w:rsidR="00351E97" w:rsidRDefault="00351E97" w:rsidP="00351E97">
      <w:pPr>
        <w:spacing w:line="360" w:lineRule="auto"/>
        <w:rPr>
          <w:rFonts w:cstheme="minorHAnsi"/>
        </w:rPr>
      </w:pPr>
      <w:r>
        <w:rPr>
          <w:rFonts w:cstheme="minorHAnsi"/>
          <w:highlight w:val="yellow"/>
        </w:rPr>
        <w:t xml:space="preserve">Include a screenshot showing the Member Server in the </w:t>
      </w:r>
      <w:proofErr w:type="gramStart"/>
      <w:r>
        <w:rPr>
          <w:rFonts w:cstheme="minorHAnsi"/>
          <w:highlight w:val="yellow"/>
        </w:rPr>
        <w:t>domain</w:t>
      </w:r>
      <w:proofErr w:type="gramEnd"/>
    </w:p>
    <w:p w14:paraId="48D3CE9B" w14:textId="5A98B55C" w:rsidR="00351E97" w:rsidRDefault="006E5855" w:rsidP="00351E97">
      <w:pPr>
        <w:spacing w:line="360" w:lineRule="auto"/>
        <w:rPr>
          <w:rFonts w:cstheme="minorHAnsi"/>
        </w:rPr>
      </w:pPr>
      <w:r>
        <w:rPr>
          <w:rFonts w:cstheme="minorHAnsi"/>
          <w:noProof/>
          <w14:ligatures w14:val="standardContextual"/>
        </w:rPr>
        <w:lastRenderedPageBreak/>
        <w:drawing>
          <wp:inline distT="0" distB="0" distL="0" distR="0" wp14:anchorId="2F7277AB" wp14:editId="09A902F8">
            <wp:extent cx="5943600" cy="4737100"/>
            <wp:effectExtent l="0" t="0" r="0" b="6350"/>
            <wp:docPr id="179481289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12898" name="Picture 4"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4737100"/>
                    </a:xfrm>
                    <a:prstGeom prst="rect">
                      <a:avLst/>
                    </a:prstGeom>
                  </pic:spPr>
                </pic:pic>
              </a:graphicData>
            </a:graphic>
          </wp:inline>
        </w:drawing>
      </w:r>
    </w:p>
    <w:p w14:paraId="00A9E31C" w14:textId="77777777" w:rsidR="00351E97" w:rsidRDefault="00351E97" w:rsidP="00351E97">
      <w:pPr>
        <w:pStyle w:val="ListParagraph"/>
        <w:numPr>
          <w:ilvl w:val="0"/>
          <w:numId w:val="1"/>
        </w:numPr>
        <w:spacing w:line="360" w:lineRule="auto"/>
        <w:rPr>
          <w:rFonts w:cstheme="minorHAnsi"/>
        </w:rPr>
      </w:pPr>
      <w:r>
        <w:rPr>
          <w:rFonts w:cstheme="minorHAnsi"/>
        </w:rPr>
        <w:t>Create a Server Group in Server Manager on the GUI server and add both servers to this group.  Make sure you can access disk management for both servers from the Server Group.</w:t>
      </w:r>
    </w:p>
    <w:tbl>
      <w:tblPr>
        <w:tblStyle w:val="TableGrid"/>
        <w:tblW w:w="9586" w:type="dxa"/>
        <w:tblInd w:w="0" w:type="dxa"/>
        <w:tblLook w:val="04A0" w:firstRow="1" w:lastRow="0" w:firstColumn="1" w:lastColumn="0" w:noHBand="0" w:noVBand="1"/>
      </w:tblPr>
      <w:tblGrid>
        <w:gridCol w:w="7799"/>
        <w:gridCol w:w="1787"/>
      </w:tblGrid>
      <w:tr w:rsidR="00351E97" w14:paraId="27B916C9" w14:textId="77777777" w:rsidTr="00351E97">
        <w:tc>
          <w:tcPr>
            <w:tcW w:w="7799" w:type="dxa"/>
            <w:tcBorders>
              <w:top w:val="single" w:sz="4" w:space="0" w:color="auto"/>
              <w:left w:val="single" w:sz="4" w:space="0" w:color="auto"/>
              <w:bottom w:val="single" w:sz="4" w:space="0" w:color="auto"/>
              <w:right w:val="single" w:sz="4" w:space="0" w:color="auto"/>
            </w:tcBorders>
            <w:hideMark/>
          </w:tcPr>
          <w:p w14:paraId="107A51A3" w14:textId="77777777" w:rsidR="00351E97" w:rsidRDefault="00351E97" w:rsidP="0032475C">
            <w:pPr>
              <w:pStyle w:val="ListParagraph"/>
              <w:numPr>
                <w:ilvl w:val="0"/>
                <w:numId w:val="2"/>
              </w:numPr>
              <w:spacing w:line="240" w:lineRule="auto"/>
              <w:rPr>
                <w:rFonts w:eastAsia="Times New Roman" w:cstheme="minorHAnsi"/>
                <w:sz w:val="27"/>
                <w:szCs w:val="27"/>
                <w:lang w:eastAsia="en-CA"/>
              </w:rPr>
            </w:pPr>
            <w:r>
              <w:rPr>
                <w:rFonts w:eastAsia="Times New Roman" w:cstheme="minorHAnsi"/>
                <w:sz w:val="27"/>
                <w:szCs w:val="27"/>
                <w:lang w:eastAsia="en-CA"/>
              </w:rPr>
              <w:t>Server Group Created. Disk Management can be accessed on both servers through the Server Group</w:t>
            </w:r>
          </w:p>
        </w:tc>
        <w:tc>
          <w:tcPr>
            <w:tcW w:w="1787" w:type="dxa"/>
            <w:tcBorders>
              <w:top w:val="single" w:sz="4" w:space="0" w:color="auto"/>
              <w:left w:val="single" w:sz="4" w:space="0" w:color="auto"/>
              <w:bottom w:val="single" w:sz="4" w:space="0" w:color="auto"/>
              <w:right w:val="single" w:sz="4" w:space="0" w:color="auto"/>
            </w:tcBorders>
            <w:hideMark/>
          </w:tcPr>
          <w:p w14:paraId="3F9A90FD" w14:textId="77777777" w:rsidR="00351E97" w:rsidRDefault="00351E97">
            <w:pPr>
              <w:spacing w:line="240" w:lineRule="auto"/>
              <w:jc w:val="center"/>
              <w:rPr>
                <w:rFonts w:eastAsia="Times New Roman" w:cstheme="minorHAnsi"/>
                <w:sz w:val="27"/>
                <w:szCs w:val="27"/>
                <w:lang w:eastAsia="en-CA"/>
              </w:rPr>
            </w:pPr>
            <w:r>
              <w:rPr>
                <w:rFonts w:eastAsia="Times New Roman" w:cstheme="minorHAnsi"/>
                <w:sz w:val="27"/>
                <w:szCs w:val="27"/>
                <w:lang w:eastAsia="en-CA"/>
              </w:rPr>
              <w:t>2</w:t>
            </w:r>
          </w:p>
        </w:tc>
      </w:tr>
    </w:tbl>
    <w:p w14:paraId="02ABE927" w14:textId="77777777" w:rsidR="00351E97" w:rsidRDefault="00351E97" w:rsidP="00351E97">
      <w:pPr>
        <w:spacing w:line="360" w:lineRule="auto"/>
        <w:rPr>
          <w:rFonts w:cstheme="minorHAnsi"/>
        </w:rPr>
      </w:pPr>
    </w:p>
    <w:p w14:paraId="181C1F43" w14:textId="77777777" w:rsidR="00351E97" w:rsidRDefault="00351E97" w:rsidP="00351E97">
      <w:pPr>
        <w:spacing w:line="360" w:lineRule="auto"/>
        <w:rPr>
          <w:rFonts w:cstheme="minorHAnsi"/>
        </w:rPr>
      </w:pPr>
      <w:r>
        <w:rPr>
          <w:rFonts w:cstheme="minorHAnsi"/>
          <w:highlight w:val="yellow"/>
        </w:rPr>
        <w:t xml:space="preserve">Include a screenshot showing the Server Group with both servers being members. </w:t>
      </w:r>
    </w:p>
    <w:p w14:paraId="09E8199F" w14:textId="73EC4437" w:rsidR="00351E97" w:rsidRDefault="00CF191B" w:rsidP="00351E97">
      <w:pPr>
        <w:spacing w:line="360" w:lineRule="auto"/>
        <w:rPr>
          <w:rFonts w:cstheme="minorHAnsi"/>
        </w:rPr>
      </w:pPr>
      <w:r>
        <w:rPr>
          <w:rFonts w:cstheme="minorHAnsi"/>
          <w:noProof/>
          <w14:ligatures w14:val="standardContextual"/>
        </w:rPr>
        <w:lastRenderedPageBreak/>
        <w:drawing>
          <wp:inline distT="0" distB="0" distL="0" distR="0" wp14:anchorId="4A01E3A5" wp14:editId="17250AC4">
            <wp:extent cx="5943600" cy="4702175"/>
            <wp:effectExtent l="0" t="0" r="0" b="3175"/>
            <wp:docPr id="1021206195" name="Picture 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06195" name="Picture 5" descr="A computer screen 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4702175"/>
                    </a:xfrm>
                    <a:prstGeom prst="rect">
                      <a:avLst/>
                    </a:prstGeom>
                  </pic:spPr>
                </pic:pic>
              </a:graphicData>
            </a:graphic>
          </wp:inline>
        </w:drawing>
      </w:r>
    </w:p>
    <w:p w14:paraId="282BAFCC" w14:textId="77777777" w:rsidR="00351E97" w:rsidRDefault="00351E97" w:rsidP="00351E97">
      <w:pPr>
        <w:spacing w:line="360" w:lineRule="auto"/>
        <w:rPr>
          <w:rFonts w:cstheme="minorHAnsi"/>
        </w:rPr>
      </w:pPr>
      <w:r>
        <w:rPr>
          <w:rFonts w:cstheme="minorHAnsi"/>
          <w:highlight w:val="yellow"/>
        </w:rPr>
        <w:t>Include a second screenshot showing access to the disk management.</w:t>
      </w:r>
    </w:p>
    <w:p w14:paraId="2F03E014" w14:textId="62958E83" w:rsidR="00351E97" w:rsidRDefault="00FC7C86" w:rsidP="00351E97">
      <w:pPr>
        <w:spacing w:line="360" w:lineRule="auto"/>
        <w:rPr>
          <w:rFonts w:cstheme="minorHAnsi"/>
        </w:rPr>
      </w:pPr>
      <w:r>
        <w:rPr>
          <w:rFonts w:cstheme="minorHAnsi"/>
          <w:noProof/>
          <w14:ligatures w14:val="standardContextual"/>
        </w:rPr>
        <w:lastRenderedPageBreak/>
        <w:drawing>
          <wp:inline distT="0" distB="0" distL="0" distR="0" wp14:anchorId="1E893087" wp14:editId="1C401C0A">
            <wp:extent cx="5943600" cy="4620260"/>
            <wp:effectExtent l="0" t="0" r="0" b="8890"/>
            <wp:docPr id="1143352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527" name="Picture 6"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4620260"/>
                    </a:xfrm>
                    <a:prstGeom prst="rect">
                      <a:avLst/>
                    </a:prstGeom>
                  </pic:spPr>
                </pic:pic>
              </a:graphicData>
            </a:graphic>
          </wp:inline>
        </w:drawing>
      </w:r>
    </w:p>
    <w:p w14:paraId="42B8373B" w14:textId="77777777" w:rsidR="00351E97" w:rsidRDefault="00351E97" w:rsidP="00351E97">
      <w:pPr>
        <w:spacing w:line="360" w:lineRule="auto"/>
        <w:rPr>
          <w:rFonts w:cstheme="minorHAnsi"/>
        </w:rPr>
      </w:pPr>
    </w:p>
    <w:p w14:paraId="302BB5B7" w14:textId="77777777" w:rsidR="00351E97" w:rsidRDefault="00351E97" w:rsidP="00351E97">
      <w:pPr>
        <w:pStyle w:val="ListParagraph"/>
        <w:numPr>
          <w:ilvl w:val="0"/>
          <w:numId w:val="1"/>
        </w:numPr>
        <w:spacing w:line="360" w:lineRule="auto"/>
        <w:rPr>
          <w:rFonts w:cstheme="minorHAnsi"/>
        </w:rPr>
      </w:pPr>
      <w:r>
        <w:rPr>
          <w:rFonts w:cstheme="minorHAnsi"/>
        </w:rPr>
        <w:t>Create and maintain checkpoints for your child VMs to protect against crashes or data loss.</w:t>
      </w:r>
    </w:p>
    <w:tbl>
      <w:tblPr>
        <w:tblStyle w:val="TableGrid"/>
        <w:tblW w:w="9586" w:type="dxa"/>
        <w:tblInd w:w="0" w:type="dxa"/>
        <w:tblLook w:val="04A0" w:firstRow="1" w:lastRow="0" w:firstColumn="1" w:lastColumn="0" w:noHBand="0" w:noVBand="1"/>
      </w:tblPr>
      <w:tblGrid>
        <w:gridCol w:w="7799"/>
        <w:gridCol w:w="1787"/>
      </w:tblGrid>
      <w:tr w:rsidR="00351E97" w14:paraId="4ADFC284" w14:textId="77777777" w:rsidTr="00351E97">
        <w:tc>
          <w:tcPr>
            <w:tcW w:w="7799" w:type="dxa"/>
            <w:tcBorders>
              <w:top w:val="single" w:sz="4" w:space="0" w:color="auto"/>
              <w:left w:val="single" w:sz="4" w:space="0" w:color="auto"/>
              <w:bottom w:val="single" w:sz="4" w:space="0" w:color="auto"/>
              <w:right w:val="single" w:sz="4" w:space="0" w:color="auto"/>
            </w:tcBorders>
            <w:hideMark/>
          </w:tcPr>
          <w:p w14:paraId="17E6FACF" w14:textId="77777777" w:rsidR="00351E97" w:rsidRDefault="00351E97" w:rsidP="0032475C">
            <w:pPr>
              <w:pStyle w:val="ListParagraph"/>
              <w:numPr>
                <w:ilvl w:val="0"/>
                <w:numId w:val="2"/>
              </w:numPr>
              <w:spacing w:line="240" w:lineRule="auto"/>
              <w:rPr>
                <w:rFonts w:eastAsia="Times New Roman" w:cstheme="minorHAnsi"/>
                <w:sz w:val="27"/>
                <w:szCs w:val="27"/>
                <w:lang w:eastAsia="en-CA"/>
              </w:rPr>
            </w:pPr>
            <w:r>
              <w:rPr>
                <w:rFonts w:eastAsia="Times New Roman" w:cstheme="minorHAnsi"/>
                <w:sz w:val="27"/>
                <w:szCs w:val="27"/>
                <w:lang w:eastAsia="en-CA"/>
              </w:rPr>
              <w:t xml:space="preserve">Backup Plan in Place and Backups of both servers made </w:t>
            </w:r>
          </w:p>
        </w:tc>
        <w:tc>
          <w:tcPr>
            <w:tcW w:w="1787" w:type="dxa"/>
            <w:tcBorders>
              <w:top w:val="single" w:sz="4" w:space="0" w:color="auto"/>
              <w:left w:val="single" w:sz="4" w:space="0" w:color="auto"/>
              <w:bottom w:val="single" w:sz="4" w:space="0" w:color="auto"/>
              <w:right w:val="single" w:sz="4" w:space="0" w:color="auto"/>
            </w:tcBorders>
            <w:hideMark/>
          </w:tcPr>
          <w:p w14:paraId="13309C10" w14:textId="77777777" w:rsidR="00351E97" w:rsidRDefault="00351E97">
            <w:pPr>
              <w:spacing w:line="240" w:lineRule="auto"/>
              <w:jc w:val="center"/>
              <w:rPr>
                <w:rFonts w:eastAsia="Times New Roman" w:cstheme="minorHAnsi"/>
                <w:sz w:val="27"/>
                <w:szCs w:val="27"/>
                <w:lang w:eastAsia="en-CA"/>
              </w:rPr>
            </w:pPr>
            <w:r>
              <w:rPr>
                <w:rFonts w:eastAsia="Times New Roman" w:cstheme="minorHAnsi"/>
                <w:sz w:val="27"/>
                <w:szCs w:val="27"/>
                <w:lang w:eastAsia="en-CA"/>
              </w:rPr>
              <w:t>2</w:t>
            </w:r>
          </w:p>
        </w:tc>
      </w:tr>
    </w:tbl>
    <w:p w14:paraId="05361E58" w14:textId="77777777" w:rsidR="00351E97" w:rsidRDefault="00351E97" w:rsidP="00351E97">
      <w:pPr>
        <w:rPr>
          <w:rFonts w:cstheme="minorHAnsi"/>
          <w:lang w:val="en-US"/>
        </w:rPr>
      </w:pPr>
    </w:p>
    <w:p w14:paraId="0836C806" w14:textId="77777777" w:rsidR="00351E97" w:rsidRDefault="00351E97" w:rsidP="00351E97">
      <w:pPr>
        <w:spacing w:line="360" w:lineRule="auto"/>
        <w:rPr>
          <w:rFonts w:cstheme="minorHAnsi"/>
        </w:rPr>
      </w:pPr>
      <w:r>
        <w:rPr>
          <w:rFonts w:cstheme="minorHAnsi"/>
          <w:highlight w:val="yellow"/>
        </w:rPr>
        <w:t xml:space="preserve">Include a screenshot showing at least one production checkpoint for each of your virtual machines. </w:t>
      </w:r>
    </w:p>
    <w:p w14:paraId="6EEC46F9" w14:textId="44F6ABE4" w:rsidR="00351E97" w:rsidRDefault="004F69E9" w:rsidP="00351E97">
      <w:pPr>
        <w:spacing w:line="360" w:lineRule="auto"/>
        <w:rPr>
          <w:rFonts w:cstheme="minorHAnsi"/>
        </w:rPr>
      </w:pPr>
      <w:r>
        <w:rPr>
          <w:rFonts w:cstheme="minorHAnsi"/>
          <w:noProof/>
          <w14:ligatures w14:val="standardContextual"/>
        </w:rPr>
        <w:lastRenderedPageBreak/>
        <w:drawing>
          <wp:inline distT="0" distB="0" distL="0" distR="0" wp14:anchorId="173CA73A" wp14:editId="6DB13F87">
            <wp:extent cx="5943600" cy="4460240"/>
            <wp:effectExtent l="0" t="0" r="0" b="0"/>
            <wp:docPr id="1292498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498612" name="Picture 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460240"/>
                    </a:xfrm>
                    <a:prstGeom prst="rect">
                      <a:avLst/>
                    </a:prstGeom>
                  </pic:spPr>
                </pic:pic>
              </a:graphicData>
            </a:graphic>
          </wp:inline>
        </w:drawing>
      </w:r>
    </w:p>
    <w:p w14:paraId="796BA6C1" w14:textId="77777777" w:rsidR="00351E97" w:rsidRDefault="00351E97" w:rsidP="00351E97">
      <w:pPr>
        <w:spacing w:line="360" w:lineRule="auto"/>
        <w:rPr>
          <w:rFonts w:cstheme="minorHAnsi"/>
        </w:rPr>
      </w:pPr>
    </w:p>
    <w:p w14:paraId="31E93453" w14:textId="77777777" w:rsidR="00351E97" w:rsidRDefault="00351E97" w:rsidP="00351E97">
      <w:pPr>
        <w:pStyle w:val="Heading2"/>
        <w:rPr>
          <w:rFonts w:asciiTheme="minorHAnsi" w:hAnsiTheme="minorHAnsi" w:cstheme="minorHAnsi"/>
        </w:rPr>
      </w:pPr>
      <w:proofErr w:type="spellStart"/>
      <w:r>
        <w:rPr>
          <w:rFonts w:asciiTheme="minorHAnsi" w:hAnsiTheme="minorHAnsi" w:cstheme="minorHAnsi"/>
        </w:rPr>
        <w:t>Powershell</w:t>
      </w:r>
      <w:proofErr w:type="spellEnd"/>
      <w:r>
        <w:rPr>
          <w:rFonts w:asciiTheme="minorHAnsi" w:hAnsiTheme="minorHAnsi" w:cstheme="minorHAnsi"/>
        </w:rPr>
        <w:t xml:space="preserve"> Script</w:t>
      </w:r>
    </w:p>
    <w:p w14:paraId="5A891184" w14:textId="77777777" w:rsidR="00351E97" w:rsidRDefault="00351E97" w:rsidP="00351E97">
      <w:pPr>
        <w:pStyle w:val="ListParagraph"/>
        <w:numPr>
          <w:ilvl w:val="0"/>
          <w:numId w:val="1"/>
        </w:numPr>
        <w:spacing w:line="360" w:lineRule="auto"/>
        <w:rPr>
          <w:rFonts w:cstheme="minorHAnsi"/>
        </w:rPr>
      </w:pPr>
      <w:r>
        <w:rPr>
          <w:rFonts w:cstheme="minorHAnsi"/>
        </w:rPr>
        <w:t xml:space="preserve">Create a folder off the root of Drive C that you can use to store all of your </w:t>
      </w:r>
      <w:proofErr w:type="spellStart"/>
      <w:r>
        <w:rPr>
          <w:rFonts w:cstheme="minorHAnsi"/>
        </w:rPr>
        <w:t>Powershell</w:t>
      </w:r>
      <w:proofErr w:type="spellEnd"/>
      <w:r>
        <w:rPr>
          <w:rFonts w:cstheme="minorHAnsi"/>
        </w:rPr>
        <w:t xml:space="preserve"> </w:t>
      </w:r>
      <w:proofErr w:type="gramStart"/>
      <w:r>
        <w:rPr>
          <w:rFonts w:cstheme="minorHAnsi"/>
        </w:rPr>
        <w:t>scripts</w:t>
      </w:r>
      <w:proofErr w:type="gramEnd"/>
    </w:p>
    <w:p w14:paraId="5771EC17" w14:textId="77777777" w:rsidR="00351E97" w:rsidRDefault="00351E97" w:rsidP="00351E97">
      <w:pPr>
        <w:pStyle w:val="ListParagraph"/>
        <w:numPr>
          <w:ilvl w:val="1"/>
          <w:numId w:val="1"/>
        </w:numPr>
        <w:spacing w:line="360" w:lineRule="auto"/>
        <w:rPr>
          <w:rFonts w:cstheme="minorHAnsi"/>
        </w:rPr>
      </w:pPr>
      <w:r>
        <w:rPr>
          <w:rFonts w:cstheme="minorHAnsi"/>
        </w:rPr>
        <w:t xml:space="preserve">Again, it is recommended that you test out your </w:t>
      </w:r>
      <w:proofErr w:type="spellStart"/>
      <w:r>
        <w:rPr>
          <w:rFonts w:cstheme="minorHAnsi"/>
        </w:rPr>
        <w:t>Powershell</w:t>
      </w:r>
      <w:proofErr w:type="spellEnd"/>
      <w:r>
        <w:rPr>
          <w:rFonts w:cstheme="minorHAnsi"/>
        </w:rPr>
        <w:t xml:space="preserve"> script on your local machine to save Azure time.</w:t>
      </w:r>
    </w:p>
    <w:tbl>
      <w:tblPr>
        <w:tblStyle w:val="TableGrid"/>
        <w:tblW w:w="9586" w:type="dxa"/>
        <w:tblInd w:w="0" w:type="dxa"/>
        <w:tblLook w:val="04A0" w:firstRow="1" w:lastRow="0" w:firstColumn="1" w:lastColumn="0" w:noHBand="0" w:noVBand="1"/>
      </w:tblPr>
      <w:tblGrid>
        <w:gridCol w:w="7799"/>
        <w:gridCol w:w="1787"/>
      </w:tblGrid>
      <w:tr w:rsidR="00351E97" w14:paraId="73D45CD8" w14:textId="77777777" w:rsidTr="00351E97">
        <w:trPr>
          <w:trHeight w:val="377"/>
        </w:trPr>
        <w:tc>
          <w:tcPr>
            <w:tcW w:w="7799" w:type="dxa"/>
            <w:tcBorders>
              <w:top w:val="single" w:sz="4" w:space="0" w:color="auto"/>
              <w:left w:val="single" w:sz="4" w:space="0" w:color="auto"/>
              <w:bottom w:val="single" w:sz="4" w:space="0" w:color="auto"/>
              <w:right w:val="single" w:sz="4" w:space="0" w:color="auto"/>
            </w:tcBorders>
            <w:hideMark/>
          </w:tcPr>
          <w:p w14:paraId="487B00DA" w14:textId="77777777" w:rsidR="00351E97" w:rsidRDefault="00351E97" w:rsidP="0032475C">
            <w:pPr>
              <w:pStyle w:val="ListParagraph"/>
              <w:numPr>
                <w:ilvl w:val="0"/>
                <w:numId w:val="2"/>
              </w:numPr>
              <w:spacing w:line="240" w:lineRule="auto"/>
              <w:rPr>
                <w:rFonts w:eastAsia="Times New Roman" w:cstheme="minorHAnsi"/>
                <w:sz w:val="27"/>
                <w:szCs w:val="27"/>
                <w:lang w:eastAsia="en-CA"/>
              </w:rPr>
            </w:pPr>
            <w:proofErr w:type="spellStart"/>
            <w:r>
              <w:rPr>
                <w:rFonts w:eastAsia="Times New Roman" w:cstheme="minorHAnsi"/>
                <w:sz w:val="27"/>
                <w:szCs w:val="27"/>
                <w:lang w:eastAsia="en-CA"/>
              </w:rPr>
              <w:t>Powershell</w:t>
            </w:r>
            <w:proofErr w:type="spellEnd"/>
            <w:r>
              <w:rPr>
                <w:rFonts w:eastAsia="Times New Roman" w:cstheme="minorHAnsi"/>
                <w:sz w:val="27"/>
                <w:szCs w:val="27"/>
                <w:lang w:eastAsia="en-CA"/>
              </w:rPr>
              <w:t xml:space="preserve"> Script folder created on drive C of DC1</w:t>
            </w:r>
          </w:p>
        </w:tc>
        <w:tc>
          <w:tcPr>
            <w:tcW w:w="1787" w:type="dxa"/>
            <w:tcBorders>
              <w:top w:val="single" w:sz="4" w:space="0" w:color="auto"/>
              <w:left w:val="single" w:sz="4" w:space="0" w:color="auto"/>
              <w:bottom w:val="single" w:sz="4" w:space="0" w:color="auto"/>
              <w:right w:val="single" w:sz="4" w:space="0" w:color="auto"/>
            </w:tcBorders>
            <w:hideMark/>
          </w:tcPr>
          <w:p w14:paraId="31DC8483" w14:textId="77777777" w:rsidR="00351E97" w:rsidRDefault="00351E97">
            <w:pPr>
              <w:spacing w:line="240" w:lineRule="auto"/>
              <w:jc w:val="center"/>
              <w:rPr>
                <w:rFonts w:eastAsia="Times New Roman" w:cstheme="minorHAnsi"/>
                <w:sz w:val="27"/>
                <w:szCs w:val="27"/>
                <w:lang w:eastAsia="en-CA"/>
              </w:rPr>
            </w:pPr>
            <w:r>
              <w:rPr>
                <w:rFonts w:eastAsia="Times New Roman" w:cstheme="minorHAnsi"/>
                <w:sz w:val="27"/>
                <w:szCs w:val="27"/>
                <w:lang w:eastAsia="en-CA"/>
              </w:rPr>
              <w:t>1</w:t>
            </w:r>
          </w:p>
        </w:tc>
      </w:tr>
    </w:tbl>
    <w:p w14:paraId="34FAC0B5" w14:textId="77777777" w:rsidR="00351E97" w:rsidRDefault="00351E97" w:rsidP="00351E97">
      <w:pPr>
        <w:spacing w:line="360" w:lineRule="auto"/>
        <w:rPr>
          <w:rFonts w:cstheme="minorHAnsi"/>
          <w:highlight w:val="yellow"/>
        </w:rPr>
      </w:pPr>
    </w:p>
    <w:p w14:paraId="12BFAB82" w14:textId="77777777" w:rsidR="00351E97" w:rsidRDefault="00351E97" w:rsidP="00351E97">
      <w:pPr>
        <w:spacing w:line="360" w:lineRule="auto"/>
        <w:rPr>
          <w:rFonts w:cstheme="minorHAnsi"/>
        </w:rPr>
      </w:pPr>
      <w:r>
        <w:rPr>
          <w:rFonts w:cstheme="minorHAnsi"/>
          <w:highlight w:val="yellow"/>
        </w:rPr>
        <w:t>Include a screenshot of this folder.</w:t>
      </w:r>
    </w:p>
    <w:p w14:paraId="5E236634" w14:textId="16BA6921" w:rsidR="00351E97" w:rsidRDefault="00D61AB5" w:rsidP="00351E97">
      <w:pPr>
        <w:pStyle w:val="ListParagraph"/>
        <w:spacing w:line="360" w:lineRule="auto"/>
        <w:rPr>
          <w:rFonts w:cstheme="minorHAnsi"/>
          <w:b/>
          <w:bCs/>
          <w:highlight w:val="yellow"/>
          <w:u w:val="single"/>
        </w:rPr>
      </w:pPr>
      <w:r>
        <w:rPr>
          <w:rFonts w:cstheme="minorHAnsi"/>
          <w:b/>
          <w:bCs/>
          <w:noProof/>
          <w:u w:val="single"/>
          <w14:ligatures w14:val="standardContextual"/>
        </w:rPr>
        <w:lastRenderedPageBreak/>
        <w:drawing>
          <wp:inline distT="0" distB="0" distL="0" distR="0" wp14:anchorId="085FD854" wp14:editId="7D9A1E1C">
            <wp:extent cx="5943600" cy="4949825"/>
            <wp:effectExtent l="0" t="0" r="0" b="3175"/>
            <wp:docPr id="684693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93316" name="Picture 1"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4949825"/>
                    </a:xfrm>
                    <a:prstGeom prst="rect">
                      <a:avLst/>
                    </a:prstGeom>
                  </pic:spPr>
                </pic:pic>
              </a:graphicData>
            </a:graphic>
          </wp:inline>
        </w:drawing>
      </w:r>
    </w:p>
    <w:p w14:paraId="0F14B9C7" w14:textId="77777777" w:rsidR="00351E97" w:rsidRDefault="00351E97" w:rsidP="00351E97">
      <w:pPr>
        <w:pStyle w:val="ListParagraph"/>
        <w:spacing w:line="360" w:lineRule="auto"/>
        <w:rPr>
          <w:rFonts w:cstheme="minorHAnsi"/>
          <w:b/>
          <w:bCs/>
          <w:highlight w:val="yellow"/>
          <w:u w:val="single"/>
        </w:rPr>
      </w:pPr>
    </w:p>
    <w:p w14:paraId="2927B573" w14:textId="77777777" w:rsidR="00351E97" w:rsidRDefault="00351E97" w:rsidP="00351E97">
      <w:pPr>
        <w:pStyle w:val="ListParagraph"/>
        <w:numPr>
          <w:ilvl w:val="0"/>
          <w:numId w:val="1"/>
        </w:numPr>
        <w:spacing w:line="360" w:lineRule="auto"/>
        <w:rPr>
          <w:rFonts w:cstheme="minorHAnsi"/>
        </w:rPr>
      </w:pPr>
      <w:r>
        <w:rPr>
          <w:rFonts w:cstheme="minorHAnsi"/>
        </w:rPr>
        <w:t xml:space="preserve">Create a </w:t>
      </w:r>
      <w:proofErr w:type="spellStart"/>
      <w:r>
        <w:rPr>
          <w:rFonts w:cstheme="minorHAnsi"/>
        </w:rPr>
        <w:t>Powershell</w:t>
      </w:r>
      <w:proofErr w:type="spellEnd"/>
      <w:r>
        <w:rPr>
          <w:rFonts w:cstheme="minorHAnsi"/>
        </w:rPr>
        <w:t xml:space="preserve"> script that will query and then save some of your system information to a file.  </w:t>
      </w:r>
    </w:p>
    <w:p w14:paraId="7368D26B" w14:textId="77777777" w:rsidR="00351E97" w:rsidRDefault="00351E97" w:rsidP="00351E97">
      <w:pPr>
        <w:pStyle w:val="ListParagraph"/>
        <w:numPr>
          <w:ilvl w:val="1"/>
          <w:numId w:val="1"/>
        </w:numPr>
        <w:spacing w:line="360" w:lineRule="auto"/>
        <w:rPr>
          <w:rFonts w:cstheme="minorHAnsi"/>
        </w:rPr>
      </w:pPr>
      <w:r>
        <w:rPr>
          <w:rFonts w:cstheme="minorHAnsi"/>
        </w:rPr>
        <w:t xml:space="preserve">The script should store the date that your script runs so that you can use it for comparison purposes. </w:t>
      </w:r>
    </w:p>
    <w:p w14:paraId="175D4451" w14:textId="77777777" w:rsidR="00351E97" w:rsidRDefault="00351E97" w:rsidP="00351E97">
      <w:pPr>
        <w:pStyle w:val="ListParagraph"/>
        <w:numPr>
          <w:ilvl w:val="1"/>
          <w:numId w:val="1"/>
        </w:numPr>
        <w:spacing w:line="360" w:lineRule="auto"/>
        <w:rPr>
          <w:rFonts w:cstheme="minorHAnsi"/>
        </w:rPr>
      </w:pPr>
      <w:r>
        <w:rPr>
          <w:rFonts w:cstheme="minorHAnsi"/>
        </w:rPr>
        <w:t xml:space="preserve">The script should query </w:t>
      </w:r>
      <w:proofErr w:type="gramStart"/>
      <w:r>
        <w:rPr>
          <w:rFonts w:cstheme="minorHAnsi"/>
        </w:rPr>
        <w:t>all of</w:t>
      </w:r>
      <w:proofErr w:type="gramEnd"/>
      <w:r>
        <w:rPr>
          <w:rFonts w:cstheme="minorHAnsi"/>
        </w:rPr>
        <w:t xml:space="preserve"> the servers in your environment using the role indicator designation (Ex: All, Controllers, Members, Clients, </w:t>
      </w:r>
      <w:proofErr w:type="spellStart"/>
      <w:r>
        <w:rPr>
          <w:rFonts w:cstheme="minorHAnsi"/>
        </w:rPr>
        <w:t>etc</w:t>
      </w:r>
      <w:proofErr w:type="spellEnd"/>
      <w:r>
        <w:rPr>
          <w:rFonts w:cstheme="minorHAnsi"/>
        </w:rPr>
        <w:t>).</w:t>
      </w:r>
    </w:p>
    <w:p w14:paraId="70128B33" w14:textId="77777777" w:rsidR="00351E97" w:rsidRDefault="00351E97" w:rsidP="00351E97">
      <w:pPr>
        <w:pStyle w:val="ListParagraph"/>
        <w:numPr>
          <w:ilvl w:val="1"/>
          <w:numId w:val="1"/>
        </w:numPr>
        <w:spacing w:line="360" w:lineRule="auto"/>
        <w:rPr>
          <w:rFonts w:cstheme="minorHAnsi"/>
        </w:rPr>
      </w:pPr>
      <w:r>
        <w:rPr>
          <w:rFonts w:cstheme="minorHAnsi"/>
        </w:rPr>
        <w:t xml:space="preserve">Check to make sure that any server name you query exists so that the script runs without errors. </w:t>
      </w:r>
    </w:p>
    <w:p w14:paraId="12731113" w14:textId="77777777" w:rsidR="00351E97" w:rsidRDefault="00351E97" w:rsidP="00351E97">
      <w:pPr>
        <w:pStyle w:val="ListParagraph"/>
        <w:numPr>
          <w:ilvl w:val="1"/>
          <w:numId w:val="1"/>
        </w:numPr>
        <w:spacing w:line="360" w:lineRule="auto"/>
        <w:rPr>
          <w:rFonts w:cstheme="minorHAnsi"/>
        </w:rPr>
      </w:pPr>
      <w:r>
        <w:rPr>
          <w:rFonts w:cstheme="minorHAnsi"/>
        </w:rPr>
        <w:t>Include the following information in your script:</w:t>
      </w:r>
    </w:p>
    <w:p w14:paraId="6362CEF5" w14:textId="77777777" w:rsidR="00351E97" w:rsidRDefault="00351E97" w:rsidP="00351E97">
      <w:pPr>
        <w:pStyle w:val="ListParagraph"/>
        <w:numPr>
          <w:ilvl w:val="0"/>
          <w:numId w:val="3"/>
        </w:numPr>
        <w:tabs>
          <w:tab w:val="left" w:pos="1440"/>
        </w:tabs>
        <w:spacing w:line="360" w:lineRule="auto"/>
        <w:rPr>
          <w:rFonts w:cstheme="minorHAnsi"/>
        </w:rPr>
      </w:pPr>
      <w:r>
        <w:rPr>
          <w:rFonts w:cstheme="minorHAnsi"/>
        </w:rPr>
        <w:t xml:space="preserve">Processes running on the </w:t>
      </w:r>
      <w:proofErr w:type="gramStart"/>
      <w:r>
        <w:rPr>
          <w:rFonts w:cstheme="minorHAnsi"/>
        </w:rPr>
        <w:t>system</w:t>
      </w:r>
      <w:proofErr w:type="gramEnd"/>
    </w:p>
    <w:p w14:paraId="60AA6AAA" w14:textId="77777777" w:rsidR="00351E97" w:rsidRDefault="00351E97" w:rsidP="00351E97">
      <w:pPr>
        <w:pStyle w:val="ListParagraph"/>
        <w:numPr>
          <w:ilvl w:val="0"/>
          <w:numId w:val="3"/>
        </w:numPr>
        <w:tabs>
          <w:tab w:val="left" w:pos="1440"/>
        </w:tabs>
        <w:spacing w:line="360" w:lineRule="auto"/>
        <w:rPr>
          <w:rFonts w:cstheme="minorHAnsi"/>
        </w:rPr>
      </w:pPr>
      <w:r>
        <w:rPr>
          <w:rFonts w:cstheme="minorHAnsi"/>
        </w:rPr>
        <w:t>All environment variables for user and for system</w:t>
      </w:r>
    </w:p>
    <w:p w14:paraId="04CAD78D" w14:textId="77777777" w:rsidR="00351E97" w:rsidRDefault="00351E97" w:rsidP="00351E97">
      <w:pPr>
        <w:pStyle w:val="ListParagraph"/>
        <w:numPr>
          <w:ilvl w:val="0"/>
          <w:numId w:val="3"/>
        </w:numPr>
        <w:tabs>
          <w:tab w:val="left" w:pos="1440"/>
        </w:tabs>
        <w:spacing w:line="360" w:lineRule="auto"/>
        <w:rPr>
          <w:rFonts w:cstheme="minorHAnsi"/>
        </w:rPr>
      </w:pPr>
      <w:r>
        <w:rPr>
          <w:rFonts w:cstheme="minorHAnsi"/>
        </w:rPr>
        <w:lastRenderedPageBreak/>
        <w:t>The system processor</w:t>
      </w:r>
    </w:p>
    <w:p w14:paraId="74BBDCE3" w14:textId="77777777" w:rsidR="00351E97" w:rsidRDefault="00351E97" w:rsidP="00351E97">
      <w:pPr>
        <w:pStyle w:val="ListParagraph"/>
        <w:numPr>
          <w:ilvl w:val="0"/>
          <w:numId w:val="3"/>
        </w:numPr>
        <w:tabs>
          <w:tab w:val="left" w:pos="1440"/>
        </w:tabs>
        <w:spacing w:line="360" w:lineRule="auto"/>
        <w:rPr>
          <w:rFonts w:cstheme="minorHAnsi"/>
        </w:rPr>
      </w:pPr>
      <w:r>
        <w:rPr>
          <w:rFonts w:cstheme="minorHAnsi"/>
        </w:rPr>
        <w:t>Computer system information such as name and domain membership</w:t>
      </w:r>
    </w:p>
    <w:p w14:paraId="6615F828" w14:textId="77777777" w:rsidR="00351E97" w:rsidRDefault="00351E97" w:rsidP="00351E97">
      <w:pPr>
        <w:pStyle w:val="ListParagraph"/>
        <w:numPr>
          <w:ilvl w:val="0"/>
          <w:numId w:val="3"/>
        </w:numPr>
        <w:tabs>
          <w:tab w:val="left" w:pos="1440"/>
        </w:tabs>
        <w:spacing w:line="360" w:lineRule="auto"/>
        <w:rPr>
          <w:rFonts w:cstheme="minorHAnsi"/>
        </w:rPr>
      </w:pPr>
      <w:r>
        <w:rPr>
          <w:rFonts w:cstheme="minorHAnsi"/>
        </w:rPr>
        <w:t>The logical disks on the system– with disk size and free space information</w:t>
      </w:r>
    </w:p>
    <w:p w14:paraId="73DE14EF" w14:textId="77777777" w:rsidR="00351E97" w:rsidRDefault="00351E97" w:rsidP="00351E97">
      <w:pPr>
        <w:pStyle w:val="ListParagraph"/>
        <w:numPr>
          <w:ilvl w:val="0"/>
          <w:numId w:val="3"/>
        </w:numPr>
        <w:tabs>
          <w:tab w:val="left" w:pos="1440"/>
        </w:tabs>
        <w:spacing w:line="360" w:lineRule="auto"/>
        <w:rPr>
          <w:rFonts w:cstheme="minorHAnsi"/>
        </w:rPr>
      </w:pPr>
      <w:r>
        <w:rPr>
          <w:rFonts w:cstheme="minorHAnsi"/>
        </w:rPr>
        <w:t>A list of the shares on your drives</w:t>
      </w:r>
    </w:p>
    <w:p w14:paraId="29D5FF13" w14:textId="77777777" w:rsidR="00351E97" w:rsidRDefault="00351E97" w:rsidP="00351E97">
      <w:pPr>
        <w:pStyle w:val="ListParagraph"/>
        <w:numPr>
          <w:ilvl w:val="0"/>
          <w:numId w:val="3"/>
        </w:numPr>
        <w:tabs>
          <w:tab w:val="left" w:pos="1440"/>
        </w:tabs>
        <w:spacing w:line="360" w:lineRule="auto"/>
        <w:rPr>
          <w:rFonts w:cstheme="minorHAnsi"/>
        </w:rPr>
      </w:pPr>
      <w:r>
        <w:rPr>
          <w:rFonts w:cstheme="minorHAnsi"/>
        </w:rPr>
        <w:t>The configuration of your network adapter</w:t>
      </w:r>
    </w:p>
    <w:tbl>
      <w:tblPr>
        <w:tblStyle w:val="TableGrid"/>
        <w:tblW w:w="9586" w:type="dxa"/>
        <w:tblInd w:w="0" w:type="dxa"/>
        <w:tblLook w:val="04A0" w:firstRow="1" w:lastRow="0" w:firstColumn="1" w:lastColumn="0" w:noHBand="0" w:noVBand="1"/>
      </w:tblPr>
      <w:tblGrid>
        <w:gridCol w:w="7799"/>
        <w:gridCol w:w="1787"/>
      </w:tblGrid>
      <w:tr w:rsidR="00351E97" w14:paraId="26C3251C" w14:textId="77777777" w:rsidTr="00351E97">
        <w:tc>
          <w:tcPr>
            <w:tcW w:w="7799" w:type="dxa"/>
            <w:tcBorders>
              <w:top w:val="single" w:sz="4" w:space="0" w:color="auto"/>
              <w:left w:val="single" w:sz="4" w:space="0" w:color="auto"/>
              <w:bottom w:val="single" w:sz="4" w:space="0" w:color="auto"/>
              <w:right w:val="single" w:sz="4" w:space="0" w:color="auto"/>
            </w:tcBorders>
            <w:hideMark/>
          </w:tcPr>
          <w:p w14:paraId="11A74543" w14:textId="77777777" w:rsidR="00351E97" w:rsidRDefault="00351E97" w:rsidP="0032475C">
            <w:pPr>
              <w:pStyle w:val="ListParagraph"/>
              <w:numPr>
                <w:ilvl w:val="0"/>
                <w:numId w:val="2"/>
              </w:numPr>
              <w:spacing w:line="240" w:lineRule="auto"/>
              <w:rPr>
                <w:rFonts w:eastAsia="Times New Roman" w:cstheme="minorHAnsi"/>
                <w:sz w:val="27"/>
                <w:szCs w:val="27"/>
                <w:lang w:eastAsia="en-CA"/>
              </w:rPr>
            </w:pPr>
            <w:r>
              <w:rPr>
                <w:rFonts w:eastAsia="Times New Roman" w:cstheme="minorHAnsi"/>
                <w:sz w:val="27"/>
                <w:szCs w:val="27"/>
                <w:lang w:eastAsia="en-CA"/>
              </w:rPr>
              <w:t>PowerShell script can query list domain servers by designation (three types minimum). No errors encountered if server not present/online.</w:t>
            </w:r>
          </w:p>
        </w:tc>
        <w:tc>
          <w:tcPr>
            <w:tcW w:w="1787" w:type="dxa"/>
            <w:tcBorders>
              <w:top w:val="single" w:sz="4" w:space="0" w:color="auto"/>
              <w:left w:val="single" w:sz="4" w:space="0" w:color="auto"/>
              <w:bottom w:val="single" w:sz="4" w:space="0" w:color="auto"/>
              <w:right w:val="single" w:sz="4" w:space="0" w:color="auto"/>
            </w:tcBorders>
            <w:hideMark/>
          </w:tcPr>
          <w:p w14:paraId="5918C825" w14:textId="77777777" w:rsidR="00351E97" w:rsidRDefault="00351E97">
            <w:pPr>
              <w:spacing w:line="240" w:lineRule="auto"/>
              <w:jc w:val="center"/>
              <w:rPr>
                <w:rFonts w:eastAsia="Times New Roman" w:cstheme="minorHAnsi"/>
                <w:sz w:val="27"/>
                <w:szCs w:val="27"/>
                <w:lang w:eastAsia="en-CA"/>
              </w:rPr>
            </w:pPr>
            <w:r>
              <w:rPr>
                <w:rFonts w:eastAsia="Times New Roman" w:cstheme="minorHAnsi"/>
                <w:sz w:val="27"/>
                <w:szCs w:val="27"/>
                <w:lang w:eastAsia="en-CA"/>
              </w:rPr>
              <w:t>4</w:t>
            </w:r>
          </w:p>
        </w:tc>
      </w:tr>
      <w:tr w:rsidR="00351E97" w14:paraId="65805E7C" w14:textId="77777777" w:rsidTr="00351E97">
        <w:tc>
          <w:tcPr>
            <w:tcW w:w="7799" w:type="dxa"/>
            <w:tcBorders>
              <w:top w:val="single" w:sz="4" w:space="0" w:color="auto"/>
              <w:left w:val="single" w:sz="4" w:space="0" w:color="auto"/>
              <w:bottom w:val="single" w:sz="4" w:space="0" w:color="auto"/>
              <w:right w:val="single" w:sz="4" w:space="0" w:color="auto"/>
            </w:tcBorders>
            <w:hideMark/>
          </w:tcPr>
          <w:p w14:paraId="27736BB4" w14:textId="77777777" w:rsidR="00351E97" w:rsidRDefault="00351E97" w:rsidP="0032475C">
            <w:pPr>
              <w:pStyle w:val="ListParagraph"/>
              <w:numPr>
                <w:ilvl w:val="0"/>
                <w:numId w:val="2"/>
              </w:numPr>
              <w:spacing w:line="240" w:lineRule="auto"/>
              <w:rPr>
                <w:rFonts w:eastAsia="Times New Roman" w:cstheme="minorHAnsi"/>
                <w:sz w:val="27"/>
                <w:szCs w:val="27"/>
                <w:lang w:eastAsia="en-CA"/>
              </w:rPr>
            </w:pPr>
            <w:r>
              <w:rPr>
                <w:rFonts w:eastAsia="Times New Roman" w:cstheme="minorHAnsi"/>
                <w:sz w:val="27"/>
                <w:szCs w:val="27"/>
                <w:lang w:eastAsia="en-CA"/>
              </w:rPr>
              <w:t>PowerShell Script writes the date run to the file</w:t>
            </w:r>
          </w:p>
        </w:tc>
        <w:tc>
          <w:tcPr>
            <w:tcW w:w="1787" w:type="dxa"/>
            <w:tcBorders>
              <w:top w:val="single" w:sz="4" w:space="0" w:color="auto"/>
              <w:left w:val="single" w:sz="4" w:space="0" w:color="auto"/>
              <w:bottom w:val="single" w:sz="4" w:space="0" w:color="auto"/>
              <w:right w:val="single" w:sz="4" w:space="0" w:color="auto"/>
            </w:tcBorders>
            <w:hideMark/>
          </w:tcPr>
          <w:p w14:paraId="11F7ABA4" w14:textId="77777777" w:rsidR="00351E97" w:rsidRDefault="00351E97">
            <w:pPr>
              <w:spacing w:line="240" w:lineRule="auto"/>
              <w:jc w:val="center"/>
              <w:rPr>
                <w:rFonts w:eastAsia="Times New Roman" w:cstheme="minorHAnsi"/>
                <w:sz w:val="27"/>
                <w:szCs w:val="27"/>
                <w:lang w:eastAsia="en-CA"/>
              </w:rPr>
            </w:pPr>
            <w:r>
              <w:rPr>
                <w:rFonts w:eastAsia="Times New Roman" w:cstheme="minorHAnsi"/>
                <w:sz w:val="27"/>
                <w:szCs w:val="27"/>
                <w:lang w:eastAsia="en-CA"/>
              </w:rPr>
              <w:t>1</w:t>
            </w:r>
          </w:p>
        </w:tc>
      </w:tr>
      <w:tr w:rsidR="00351E97" w14:paraId="228249DC" w14:textId="77777777" w:rsidTr="00351E97">
        <w:tc>
          <w:tcPr>
            <w:tcW w:w="7799" w:type="dxa"/>
            <w:tcBorders>
              <w:top w:val="single" w:sz="4" w:space="0" w:color="auto"/>
              <w:left w:val="single" w:sz="4" w:space="0" w:color="auto"/>
              <w:bottom w:val="single" w:sz="4" w:space="0" w:color="auto"/>
              <w:right w:val="single" w:sz="4" w:space="0" w:color="auto"/>
            </w:tcBorders>
            <w:hideMark/>
          </w:tcPr>
          <w:p w14:paraId="08B5A5D3" w14:textId="77777777" w:rsidR="00351E97" w:rsidRDefault="00351E97" w:rsidP="0032475C">
            <w:pPr>
              <w:pStyle w:val="ListParagraph"/>
              <w:numPr>
                <w:ilvl w:val="0"/>
                <w:numId w:val="2"/>
              </w:numPr>
              <w:spacing w:line="240" w:lineRule="auto"/>
              <w:rPr>
                <w:rFonts w:eastAsia="Times New Roman" w:cstheme="minorHAnsi"/>
                <w:sz w:val="27"/>
                <w:szCs w:val="27"/>
                <w:lang w:eastAsia="en-CA"/>
              </w:rPr>
            </w:pPr>
            <w:r>
              <w:rPr>
                <w:rFonts w:eastAsia="Times New Roman" w:cstheme="minorHAnsi"/>
                <w:sz w:val="27"/>
                <w:szCs w:val="27"/>
                <w:lang w:eastAsia="en-CA"/>
              </w:rPr>
              <w:t>All information saved:</w:t>
            </w:r>
          </w:p>
          <w:p w14:paraId="3BA73CE9" w14:textId="77777777" w:rsidR="00351E97" w:rsidRDefault="00351E97" w:rsidP="0032475C">
            <w:pPr>
              <w:pStyle w:val="ListParagraph"/>
              <w:numPr>
                <w:ilvl w:val="0"/>
                <w:numId w:val="2"/>
              </w:numPr>
              <w:spacing w:line="240" w:lineRule="auto"/>
              <w:rPr>
                <w:rFonts w:eastAsia="Times New Roman" w:cstheme="minorHAnsi"/>
                <w:sz w:val="27"/>
                <w:szCs w:val="27"/>
                <w:lang w:eastAsia="en-CA"/>
              </w:rPr>
            </w:pPr>
            <w:r>
              <w:rPr>
                <w:rFonts w:eastAsia="Times New Roman" w:cstheme="minorHAnsi"/>
                <w:sz w:val="27"/>
                <w:szCs w:val="27"/>
                <w:lang w:eastAsia="en-CA"/>
              </w:rPr>
              <w:t>running processes, environment variables for user and system, processor, computer system information, logical disks with total and available sizes, list of shares,</w:t>
            </w:r>
            <w:ins w:id="1" w:author="Nianguang Cai" w:date="2023-05-29T21:04:00Z">
              <w:r>
                <w:rPr>
                  <w:rFonts w:eastAsia="Times New Roman" w:cstheme="minorHAnsi"/>
                  <w:sz w:val="27"/>
                  <w:szCs w:val="27"/>
                  <w:lang w:eastAsia="en-CA"/>
                </w:rPr>
                <w:t xml:space="preserve"> </w:t>
              </w:r>
            </w:ins>
            <w:r>
              <w:rPr>
                <w:rFonts w:eastAsia="Times New Roman" w:cstheme="minorHAnsi"/>
                <w:sz w:val="27"/>
                <w:szCs w:val="27"/>
                <w:lang w:eastAsia="en-CA"/>
              </w:rPr>
              <w:t>network adapter configuration</w:t>
            </w:r>
          </w:p>
        </w:tc>
        <w:tc>
          <w:tcPr>
            <w:tcW w:w="1787" w:type="dxa"/>
            <w:tcBorders>
              <w:top w:val="single" w:sz="4" w:space="0" w:color="auto"/>
              <w:left w:val="single" w:sz="4" w:space="0" w:color="auto"/>
              <w:bottom w:val="single" w:sz="4" w:space="0" w:color="auto"/>
              <w:right w:val="single" w:sz="4" w:space="0" w:color="auto"/>
            </w:tcBorders>
            <w:hideMark/>
          </w:tcPr>
          <w:p w14:paraId="19D88566" w14:textId="77777777" w:rsidR="00351E97" w:rsidRDefault="00351E97">
            <w:pPr>
              <w:spacing w:line="240" w:lineRule="auto"/>
              <w:jc w:val="center"/>
              <w:rPr>
                <w:rFonts w:eastAsia="Times New Roman" w:cstheme="minorHAnsi"/>
                <w:sz w:val="27"/>
                <w:szCs w:val="27"/>
                <w:lang w:eastAsia="en-CA"/>
              </w:rPr>
            </w:pPr>
            <w:r>
              <w:rPr>
                <w:rFonts w:eastAsia="Times New Roman" w:cstheme="minorHAnsi"/>
                <w:sz w:val="27"/>
                <w:szCs w:val="27"/>
                <w:lang w:eastAsia="en-CA"/>
              </w:rPr>
              <w:t>10</w:t>
            </w:r>
          </w:p>
        </w:tc>
      </w:tr>
      <w:tr w:rsidR="00351E97" w14:paraId="74C7A551" w14:textId="77777777" w:rsidTr="00351E97">
        <w:tc>
          <w:tcPr>
            <w:tcW w:w="7799" w:type="dxa"/>
            <w:tcBorders>
              <w:top w:val="single" w:sz="4" w:space="0" w:color="auto"/>
              <w:left w:val="single" w:sz="4" w:space="0" w:color="auto"/>
              <w:bottom w:val="single" w:sz="4" w:space="0" w:color="auto"/>
              <w:right w:val="single" w:sz="4" w:space="0" w:color="auto"/>
            </w:tcBorders>
            <w:hideMark/>
          </w:tcPr>
          <w:p w14:paraId="7B585269" w14:textId="77777777" w:rsidR="00351E97" w:rsidRDefault="00351E97" w:rsidP="0032475C">
            <w:pPr>
              <w:pStyle w:val="ListParagraph"/>
              <w:numPr>
                <w:ilvl w:val="0"/>
                <w:numId w:val="2"/>
              </w:numPr>
              <w:spacing w:line="240" w:lineRule="auto"/>
              <w:rPr>
                <w:rFonts w:eastAsia="Times New Roman" w:cstheme="minorHAnsi"/>
                <w:sz w:val="27"/>
                <w:szCs w:val="27"/>
                <w:lang w:eastAsia="en-CA"/>
              </w:rPr>
            </w:pPr>
            <w:r>
              <w:rPr>
                <w:rFonts w:eastAsia="Times New Roman" w:cstheme="minorHAnsi"/>
                <w:sz w:val="27"/>
                <w:szCs w:val="27"/>
                <w:lang w:eastAsia="en-CA"/>
              </w:rPr>
              <w:t>Coding Best practices followed</w:t>
            </w:r>
          </w:p>
        </w:tc>
        <w:tc>
          <w:tcPr>
            <w:tcW w:w="1787" w:type="dxa"/>
            <w:tcBorders>
              <w:top w:val="single" w:sz="4" w:space="0" w:color="auto"/>
              <w:left w:val="single" w:sz="4" w:space="0" w:color="auto"/>
              <w:bottom w:val="single" w:sz="4" w:space="0" w:color="auto"/>
              <w:right w:val="single" w:sz="4" w:space="0" w:color="auto"/>
            </w:tcBorders>
            <w:hideMark/>
          </w:tcPr>
          <w:p w14:paraId="065E9004" w14:textId="77777777" w:rsidR="00351E97" w:rsidRDefault="00351E97">
            <w:pPr>
              <w:spacing w:line="240" w:lineRule="auto"/>
              <w:jc w:val="center"/>
              <w:rPr>
                <w:rFonts w:eastAsia="Times New Roman" w:cstheme="minorHAnsi"/>
                <w:sz w:val="27"/>
                <w:szCs w:val="27"/>
                <w:lang w:eastAsia="en-CA"/>
              </w:rPr>
            </w:pPr>
            <w:r>
              <w:rPr>
                <w:rFonts w:eastAsia="Times New Roman" w:cstheme="minorHAnsi"/>
                <w:sz w:val="27"/>
                <w:szCs w:val="27"/>
                <w:lang w:eastAsia="en-CA"/>
              </w:rPr>
              <w:t>2</w:t>
            </w:r>
          </w:p>
        </w:tc>
      </w:tr>
    </w:tbl>
    <w:p w14:paraId="2A1E19A6" w14:textId="77777777" w:rsidR="00351E97" w:rsidRDefault="00351E97" w:rsidP="00351E97">
      <w:pPr>
        <w:tabs>
          <w:tab w:val="left" w:pos="1440"/>
        </w:tabs>
        <w:spacing w:line="360" w:lineRule="auto"/>
        <w:rPr>
          <w:rFonts w:cstheme="minorHAnsi"/>
        </w:rPr>
      </w:pPr>
    </w:p>
    <w:p w14:paraId="6BA38643" w14:textId="7B62976C" w:rsidR="00942AF1" w:rsidRPr="00942AF1" w:rsidRDefault="00351E97" w:rsidP="00351E97">
      <w:pPr>
        <w:tabs>
          <w:tab w:val="left" w:pos="1440"/>
        </w:tabs>
        <w:spacing w:line="360" w:lineRule="auto"/>
        <w:rPr>
          <w:rFonts w:cstheme="minorHAnsi"/>
          <w:highlight w:val="yellow"/>
        </w:rPr>
      </w:pPr>
      <w:r>
        <w:rPr>
          <w:rFonts w:cstheme="minorHAnsi"/>
          <w:highlight w:val="yellow"/>
        </w:rPr>
        <w:t xml:space="preserve">Include a screenshot of running your </w:t>
      </w:r>
      <w:ins w:id="2" w:author="Nianguang Cai" w:date="2023-05-29T21:05:00Z">
        <w:r>
          <w:rPr>
            <w:rFonts w:cstheme="minorHAnsi"/>
            <w:highlight w:val="yellow"/>
          </w:rPr>
          <w:t>PowerShell</w:t>
        </w:r>
      </w:ins>
      <w:r>
        <w:rPr>
          <w:rFonts w:cstheme="minorHAnsi"/>
          <w:highlight w:val="yellow"/>
        </w:rPr>
        <w:t xml:space="preserve"> script, as well as a screenshot of the script itself.</w:t>
      </w:r>
    </w:p>
    <w:p w14:paraId="6F1A3C1C" w14:textId="1DFA43A1" w:rsidR="00351E97" w:rsidRDefault="00FD3EFD" w:rsidP="00351E97">
      <w:pPr>
        <w:tabs>
          <w:tab w:val="left" w:pos="1440"/>
        </w:tabs>
        <w:spacing w:line="360" w:lineRule="auto"/>
        <w:rPr>
          <w:rFonts w:cstheme="minorHAnsi"/>
          <w:b/>
          <w:bCs/>
          <w:highlight w:val="yellow"/>
          <w:u w:val="single"/>
        </w:rPr>
      </w:pPr>
      <w:r>
        <w:rPr>
          <w:rFonts w:cstheme="minorHAnsi"/>
          <w:b/>
          <w:bCs/>
          <w:noProof/>
          <w:u w:val="single"/>
          <w14:ligatures w14:val="standardContextual"/>
        </w:rPr>
        <w:lastRenderedPageBreak/>
        <w:drawing>
          <wp:inline distT="0" distB="0" distL="0" distR="0" wp14:anchorId="25014138" wp14:editId="018B9FF2">
            <wp:extent cx="5943600" cy="4719955"/>
            <wp:effectExtent l="0" t="0" r="0" b="4445"/>
            <wp:docPr id="439937563" name="Picture 2"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937563" name="Picture 2" descr="A computer screen shot of a computer scree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4719955"/>
                    </a:xfrm>
                    <a:prstGeom prst="rect">
                      <a:avLst/>
                    </a:prstGeom>
                  </pic:spPr>
                </pic:pic>
              </a:graphicData>
            </a:graphic>
          </wp:inline>
        </w:drawing>
      </w:r>
    </w:p>
    <w:p w14:paraId="5C80EB45" w14:textId="77777777" w:rsidR="00351E97" w:rsidRDefault="00351E97" w:rsidP="00351E97">
      <w:pPr>
        <w:tabs>
          <w:tab w:val="left" w:pos="1440"/>
        </w:tabs>
        <w:spacing w:line="360" w:lineRule="auto"/>
        <w:rPr>
          <w:rFonts w:cstheme="minorHAnsi"/>
          <w:b/>
          <w:bCs/>
          <w:u w:val="single"/>
        </w:rPr>
      </w:pPr>
      <w:r>
        <w:rPr>
          <w:rFonts w:cstheme="minorHAnsi"/>
          <w:highlight w:val="yellow"/>
          <w:u w:val="single"/>
        </w:rPr>
        <w:br/>
      </w:r>
      <w:r>
        <w:rPr>
          <w:rFonts w:cstheme="minorHAnsi"/>
          <w:b/>
          <w:bCs/>
          <w:highlight w:val="yellow"/>
          <w:u w:val="single"/>
        </w:rPr>
        <w:t xml:space="preserve">Also submit your PowerShell script </w:t>
      </w:r>
      <w:proofErr w:type="gramStart"/>
      <w:r>
        <w:rPr>
          <w:rFonts w:cstheme="minorHAnsi"/>
          <w:b/>
          <w:bCs/>
          <w:highlight w:val="yellow"/>
          <w:u w:val="single"/>
        </w:rPr>
        <w:t>files ,</w:t>
      </w:r>
      <w:proofErr w:type="gramEnd"/>
      <w:r>
        <w:rPr>
          <w:rFonts w:cstheme="minorHAnsi"/>
          <w:b/>
          <w:bCs/>
          <w:highlight w:val="yellow"/>
          <w:u w:val="single"/>
        </w:rPr>
        <w:t xml:space="preserve"> as well as the output file(s) to the Learn Dropbox</w:t>
      </w:r>
      <w:r>
        <w:rPr>
          <w:rFonts w:cstheme="minorHAnsi"/>
          <w:b/>
          <w:bCs/>
          <w:u w:val="single"/>
        </w:rPr>
        <w:t xml:space="preserve"> </w:t>
      </w:r>
    </w:p>
    <w:p w14:paraId="58CE929A" w14:textId="77777777" w:rsidR="00351E97" w:rsidRDefault="00351E97" w:rsidP="00351E97">
      <w:pPr>
        <w:rPr>
          <w:rFonts w:cstheme="minorHAnsi"/>
          <w:lang w:val="en-US"/>
        </w:rPr>
      </w:pPr>
    </w:p>
    <w:p w14:paraId="6EB27ACD" w14:textId="77777777" w:rsidR="006B2894" w:rsidRDefault="006B2894"/>
    <w:sectPr w:rsidR="006B289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FC34ED"/>
    <w:multiLevelType w:val="hybridMultilevel"/>
    <w:tmpl w:val="58623E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2E010EF2"/>
    <w:multiLevelType w:val="hybridMultilevel"/>
    <w:tmpl w:val="2DD6E8E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start w:val="1"/>
      <w:numFmt w:val="bullet"/>
      <w:lvlText w:val=""/>
      <w:lvlJc w:val="left"/>
      <w:pPr>
        <w:ind w:left="4320" w:hanging="360"/>
      </w:pPr>
      <w:rPr>
        <w:rFonts w:ascii="Wingdings" w:hAnsi="Wingdings" w:hint="default"/>
      </w:rPr>
    </w:lvl>
    <w:lvl w:ilvl="6" w:tplc="10090001">
      <w:start w:val="1"/>
      <w:numFmt w:val="bullet"/>
      <w:lvlText w:val=""/>
      <w:lvlJc w:val="left"/>
      <w:pPr>
        <w:ind w:left="5040" w:hanging="360"/>
      </w:pPr>
      <w:rPr>
        <w:rFonts w:ascii="Symbol" w:hAnsi="Symbol" w:hint="default"/>
      </w:rPr>
    </w:lvl>
    <w:lvl w:ilvl="7" w:tplc="10090003">
      <w:start w:val="1"/>
      <w:numFmt w:val="bullet"/>
      <w:lvlText w:val="o"/>
      <w:lvlJc w:val="left"/>
      <w:pPr>
        <w:ind w:left="5760" w:hanging="360"/>
      </w:pPr>
      <w:rPr>
        <w:rFonts w:ascii="Courier New" w:hAnsi="Courier New" w:cs="Courier New" w:hint="default"/>
      </w:rPr>
    </w:lvl>
    <w:lvl w:ilvl="8" w:tplc="10090005">
      <w:start w:val="1"/>
      <w:numFmt w:val="bullet"/>
      <w:lvlText w:val=""/>
      <w:lvlJc w:val="left"/>
      <w:pPr>
        <w:ind w:left="6480" w:hanging="360"/>
      </w:pPr>
      <w:rPr>
        <w:rFonts w:ascii="Wingdings" w:hAnsi="Wingdings" w:hint="default"/>
      </w:rPr>
    </w:lvl>
  </w:abstractNum>
  <w:abstractNum w:abstractNumId="2" w15:restartNumberingAfterBreak="0">
    <w:nsid w:val="702B5647"/>
    <w:multiLevelType w:val="hybridMultilevel"/>
    <w:tmpl w:val="C298D8EA"/>
    <w:lvl w:ilvl="0" w:tplc="36B083C6">
      <w:start w:val="1"/>
      <w:numFmt w:val="bullet"/>
      <w:lvlText w:val="o"/>
      <w:lvlJc w:val="left"/>
      <w:pPr>
        <w:ind w:left="1800" w:hanging="360"/>
      </w:pPr>
      <w:rPr>
        <w:rFonts w:ascii="Courier New" w:hAnsi="Courier New" w:cs="Times New Roman" w:hint="default"/>
      </w:rPr>
    </w:lvl>
    <w:lvl w:ilvl="1" w:tplc="A7D05D62">
      <w:start w:val="1"/>
      <w:numFmt w:val="bullet"/>
      <w:lvlText w:val="o"/>
      <w:lvlJc w:val="left"/>
      <w:pPr>
        <w:ind w:left="2520" w:hanging="360"/>
      </w:pPr>
      <w:rPr>
        <w:rFonts w:ascii="Courier New" w:hAnsi="Courier New" w:cs="Times New Roman" w:hint="default"/>
      </w:rPr>
    </w:lvl>
    <w:lvl w:ilvl="2" w:tplc="07DA88F8">
      <w:start w:val="1"/>
      <w:numFmt w:val="bullet"/>
      <w:lvlText w:val=""/>
      <w:lvlJc w:val="left"/>
      <w:pPr>
        <w:ind w:left="3240" w:hanging="360"/>
      </w:pPr>
      <w:rPr>
        <w:rFonts w:ascii="Wingdings" w:hAnsi="Wingdings" w:hint="default"/>
      </w:rPr>
    </w:lvl>
    <w:lvl w:ilvl="3" w:tplc="15B2CDEA">
      <w:start w:val="1"/>
      <w:numFmt w:val="bullet"/>
      <w:lvlText w:val=""/>
      <w:lvlJc w:val="left"/>
      <w:pPr>
        <w:ind w:left="3960" w:hanging="360"/>
      </w:pPr>
      <w:rPr>
        <w:rFonts w:ascii="Symbol" w:hAnsi="Symbol" w:hint="default"/>
      </w:rPr>
    </w:lvl>
    <w:lvl w:ilvl="4" w:tplc="1BE2001C">
      <w:start w:val="1"/>
      <w:numFmt w:val="bullet"/>
      <w:lvlText w:val="o"/>
      <w:lvlJc w:val="left"/>
      <w:pPr>
        <w:ind w:left="4680" w:hanging="360"/>
      </w:pPr>
      <w:rPr>
        <w:rFonts w:ascii="Courier New" w:hAnsi="Courier New" w:cs="Times New Roman" w:hint="default"/>
      </w:rPr>
    </w:lvl>
    <w:lvl w:ilvl="5" w:tplc="940AE8A0">
      <w:start w:val="1"/>
      <w:numFmt w:val="bullet"/>
      <w:lvlText w:val=""/>
      <w:lvlJc w:val="left"/>
      <w:pPr>
        <w:ind w:left="5400" w:hanging="360"/>
      </w:pPr>
      <w:rPr>
        <w:rFonts w:ascii="Wingdings" w:hAnsi="Wingdings" w:hint="default"/>
      </w:rPr>
    </w:lvl>
    <w:lvl w:ilvl="6" w:tplc="FBFA5C66">
      <w:start w:val="1"/>
      <w:numFmt w:val="bullet"/>
      <w:lvlText w:val=""/>
      <w:lvlJc w:val="left"/>
      <w:pPr>
        <w:ind w:left="6120" w:hanging="360"/>
      </w:pPr>
      <w:rPr>
        <w:rFonts w:ascii="Symbol" w:hAnsi="Symbol" w:hint="default"/>
      </w:rPr>
    </w:lvl>
    <w:lvl w:ilvl="7" w:tplc="44643BCC">
      <w:start w:val="1"/>
      <w:numFmt w:val="bullet"/>
      <w:lvlText w:val="o"/>
      <w:lvlJc w:val="left"/>
      <w:pPr>
        <w:ind w:left="6840" w:hanging="360"/>
      </w:pPr>
      <w:rPr>
        <w:rFonts w:ascii="Courier New" w:hAnsi="Courier New" w:cs="Times New Roman" w:hint="default"/>
      </w:rPr>
    </w:lvl>
    <w:lvl w:ilvl="8" w:tplc="53E605E2">
      <w:start w:val="1"/>
      <w:numFmt w:val="bullet"/>
      <w:lvlText w:val=""/>
      <w:lvlJc w:val="left"/>
      <w:pPr>
        <w:ind w:left="7560" w:hanging="360"/>
      </w:pPr>
      <w:rPr>
        <w:rFonts w:ascii="Wingdings" w:hAnsi="Wingdings" w:hint="default"/>
      </w:rPr>
    </w:lvl>
  </w:abstractNum>
  <w:num w:numId="1" w16cid:durableId="1514764680">
    <w:abstractNumId w:val="0"/>
  </w:num>
  <w:num w:numId="2" w16cid:durableId="233899299">
    <w:abstractNumId w:val="1"/>
  </w:num>
  <w:num w:numId="3" w16cid:durableId="79757483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2778"/>
    <w:rsid w:val="001D2778"/>
    <w:rsid w:val="0023072E"/>
    <w:rsid w:val="002742E8"/>
    <w:rsid w:val="00294C35"/>
    <w:rsid w:val="00351E97"/>
    <w:rsid w:val="003B45BE"/>
    <w:rsid w:val="004414F0"/>
    <w:rsid w:val="004C20CE"/>
    <w:rsid w:val="004F69E9"/>
    <w:rsid w:val="005E3E55"/>
    <w:rsid w:val="006B2894"/>
    <w:rsid w:val="006E5855"/>
    <w:rsid w:val="007621C3"/>
    <w:rsid w:val="007B3FB8"/>
    <w:rsid w:val="007E7B07"/>
    <w:rsid w:val="00942AF1"/>
    <w:rsid w:val="00C455A8"/>
    <w:rsid w:val="00CF191B"/>
    <w:rsid w:val="00D61AB5"/>
    <w:rsid w:val="00D70DBE"/>
    <w:rsid w:val="00D864F8"/>
    <w:rsid w:val="00DC68EC"/>
    <w:rsid w:val="00E14518"/>
    <w:rsid w:val="00EA6BB0"/>
    <w:rsid w:val="00F624F5"/>
    <w:rsid w:val="00FC7C86"/>
    <w:rsid w:val="00FD3EFD"/>
  </w:rsids>
  <m:mathPr>
    <m:mathFont m:val="Cambria Math"/>
    <m:brkBin m:val="before"/>
    <m:brkBinSub m:val="--"/>
    <m:smallFrac m:val="0"/>
    <m:dispDef/>
    <m:lMargin m:val="0"/>
    <m:rMargin m:val="0"/>
    <m:defJc m:val="centerGroup"/>
    <m:wrapIndent m:val="1440"/>
    <m:intLim m:val="subSup"/>
    <m:naryLim m:val="undOvr"/>
  </m:mathPr>
  <w:themeFontLang w:val="en-CA"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0D63D6"/>
  <w15:chartTrackingRefBased/>
  <w15:docId w15:val="{935D0C8D-03C0-4AC7-B15B-6F5B2F5F7B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1E97"/>
    <w:pPr>
      <w:spacing w:line="256" w:lineRule="auto"/>
    </w:pPr>
    <w:rPr>
      <w:kern w:val="0"/>
      <w14:ligatures w14:val="none"/>
    </w:rPr>
  </w:style>
  <w:style w:type="paragraph" w:styleId="Heading2">
    <w:name w:val="heading 2"/>
    <w:basedOn w:val="Normal"/>
    <w:next w:val="Normal"/>
    <w:link w:val="Heading2Char"/>
    <w:uiPriority w:val="9"/>
    <w:semiHidden/>
    <w:unhideWhenUsed/>
    <w:qFormat/>
    <w:rsid w:val="00351E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351E97"/>
    <w:rPr>
      <w:rFonts w:asciiTheme="majorHAnsi" w:eastAsiaTheme="majorEastAsia" w:hAnsiTheme="majorHAnsi" w:cstheme="majorBidi"/>
      <w:color w:val="2F5496" w:themeColor="accent1" w:themeShade="BF"/>
      <w:kern w:val="0"/>
      <w:sz w:val="26"/>
      <w:szCs w:val="26"/>
      <w14:ligatures w14:val="none"/>
    </w:rPr>
  </w:style>
  <w:style w:type="paragraph" w:styleId="ListParagraph">
    <w:name w:val="List Paragraph"/>
    <w:basedOn w:val="Normal"/>
    <w:uiPriority w:val="34"/>
    <w:qFormat/>
    <w:rsid w:val="00351E97"/>
    <w:pPr>
      <w:ind w:left="720"/>
      <w:contextualSpacing/>
    </w:pPr>
    <w:rPr>
      <w:lang w:val="en-US"/>
    </w:rPr>
  </w:style>
  <w:style w:type="table" w:styleId="TableGrid">
    <w:name w:val="Table Grid"/>
    <w:basedOn w:val="TableNormal"/>
    <w:uiPriority w:val="59"/>
    <w:rsid w:val="00351E97"/>
    <w:pPr>
      <w:spacing w:after="0" w:line="240" w:lineRule="auto"/>
    </w:pPr>
    <w:rPr>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51E9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6224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350</TotalTime>
  <Pages>19</Pages>
  <Words>1008</Words>
  <Characters>5746</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Castillo</dc:creator>
  <cp:keywords/>
  <dc:description/>
  <cp:lastModifiedBy>Jason Castillo</cp:lastModifiedBy>
  <cp:revision>56</cp:revision>
  <dcterms:created xsi:type="dcterms:W3CDTF">2023-09-26T15:12:00Z</dcterms:created>
  <dcterms:modified xsi:type="dcterms:W3CDTF">2023-09-30T01:12:00Z</dcterms:modified>
</cp:coreProperties>
</file>